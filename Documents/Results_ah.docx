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523965" w14:textId="77777777" w:rsidR="00A75625" w:rsidRDefault="00E45063" w:rsidP="00E45063">
      <w:pPr>
        <w:spacing w:line="480" w:lineRule="auto"/>
      </w:pPr>
      <w:r>
        <w:t>Results</w:t>
      </w:r>
    </w:p>
    <w:p w14:paraId="0970AE76" w14:textId="77777777" w:rsidR="00E45063" w:rsidRDefault="00E45063" w:rsidP="00E45063">
      <w:pPr>
        <w:spacing w:line="480" w:lineRule="auto"/>
      </w:pPr>
    </w:p>
    <w:p w14:paraId="42E1A561" w14:textId="5910AB6E" w:rsidR="00E45063" w:rsidRDefault="009E3561" w:rsidP="00E45063">
      <w:pPr>
        <w:spacing w:line="480" w:lineRule="auto"/>
        <w:ind w:firstLine="720"/>
      </w:pPr>
      <w:r>
        <w:t xml:space="preserve">To identify the </w:t>
      </w:r>
      <w:r w:rsidR="00E45063" w:rsidRPr="00E45063">
        <w:t xml:space="preserve"> bacterial composition </w:t>
      </w:r>
      <w:r>
        <w:t xml:space="preserve">of the </w:t>
      </w:r>
      <w:r w:rsidR="00E45063" w:rsidRPr="00E45063">
        <w:t>microcosm starting materials, we characterized</w:t>
      </w:r>
      <w:r>
        <w:t xml:space="preserve"> </w:t>
      </w:r>
      <w:r w:rsidR="00E45063" w:rsidRPr="00E45063">
        <w:t xml:space="preserve">the microbial communities in samples of the alfalfa soil as well as the alfalfa and compost amendments using amplicon sequencing of the 16S rRNA gene. </w:t>
      </w:r>
      <w:r w:rsidR="000D3E21">
        <w:t xml:space="preserve"> We compared the most abundant phyla in the amendments and soil (Figure 1). </w:t>
      </w:r>
      <w:r w:rsidR="00E45063" w:rsidRPr="00E45063">
        <w:t xml:space="preserve"> Overall, the five most abundant phyla from each amendment and soil represent </w:t>
      </w:r>
      <w:r w:rsidR="000D3E21">
        <w:t xml:space="preserve">comprise the majority, at </w:t>
      </w:r>
      <w:r w:rsidR="00E45063" w:rsidRPr="00E45063">
        <w:t>least 75%</w:t>
      </w:r>
      <w:r w:rsidR="000D3E21">
        <w:t>,</w:t>
      </w:r>
      <w:r w:rsidR="00E45063" w:rsidRPr="00E45063">
        <w:t xml:space="preserve"> of the</w:t>
      </w:r>
      <w:r w:rsidR="000D3E21">
        <w:t xml:space="preserve"> total</w:t>
      </w:r>
      <w:r w:rsidR="00E45063" w:rsidRPr="00E45063">
        <w:t xml:space="preserve"> bacterial community in each sample from the soil and amendments. </w:t>
      </w:r>
      <w:r w:rsidR="007340C7">
        <w:t xml:space="preserve"> </w:t>
      </w:r>
      <w:r w:rsidR="00E45063" w:rsidRPr="00E45063">
        <w:t>The five most abundant phyla in the alfalfa amendment were unclassified bacteria</w:t>
      </w:r>
      <w:r w:rsidR="007340C7">
        <w:t xml:space="preserve"> (sharing no homology to a known reference gene)</w:t>
      </w:r>
      <w:r w:rsidR="00E45063" w:rsidRPr="00E45063">
        <w:t xml:space="preserve">, Proteobacteria, Bacteroidetes, Actinobacteria, and Firmicutes with relative abundances of 47%, 40%, 7%, 5%, and 1%, respectively. The starting soil had abundances of Proteobacteria, Actinobacteria, Acidobacteria, unclassified bacteria, and </w:t>
      </w:r>
      <w:del w:id="0" w:author="Flater, Jared S [A&amp;BE]" w:date="2020-02-21T14:29:00Z">
        <w:r w:rsidR="00E45063" w:rsidRPr="00E45063" w:rsidDel="00B34771">
          <w:delText>Verrucomibrobia</w:delText>
        </w:r>
      </w:del>
      <w:ins w:id="1" w:author="Flater, Jared S [A&amp;BE]" w:date="2020-02-21T14:29:00Z">
        <w:r w:rsidR="00B34771" w:rsidRPr="00E45063">
          <w:t>Verrucomicrobia</w:t>
        </w:r>
      </w:ins>
      <w:r w:rsidR="00E45063" w:rsidRPr="00E45063">
        <w:t xml:space="preserve"> at 22%, 20%, 17%, 13%, and 10%, respectively. Composition of the compost amendment includes the phyla Actinobacteria, unclassified bacteria, Firmicutes, Proteobacteria, Chloroflexi with abundances of 33%, 26%, 25%, 7%, and 4%, respectively. </w:t>
      </w:r>
      <w:r w:rsidR="007340C7">
        <w:t xml:space="preserve"> Based on the overall community composition, we estimated the Bray-Curtis distance between soil, compost, and </w:t>
      </w:r>
      <w:del w:id="2" w:author="Flater, Jared S [A&amp;BE]" w:date="2020-02-21T14:26:00Z">
        <w:r w:rsidR="007340C7" w:rsidDel="00F57A0E">
          <w:delText>alfafa</w:delText>
        </w:r>
      </w:del>
      <w:ins w:id="3" w:author="Flater, Jared S [A&amp;BE]" w:date="2020-02-21T14:26:00Z">
        <w:r w:rsidR="00F57A0E">
          <w:t>alfalfa</w:t>
        </w:r>
      </w:ins>
      <w:r w:rsidR="007340C7">
        <w:t xml:space="preserve">, and found these to be </w:t>
      </w:r>
      <w:r w:rsidR="00E45063" w:rsidRPr="00E45063">
        <w:t xml:space="preserve">significantly different (PERMANOVA, P &lt; 0.001).  </w:t>
      </w:r>
    </w:p>
    <w:p w14:paraId="65926323" w14:textId="77777777" w:rsidR="00E45063" w:rsidRDefault="00E45063" w:rsidP="00E45063">
      <w:pPr>
        <w:spacing w:line="480" w:lineRule="auto"/>
        <w:ind w:firstLine="720"/>
      </w:pPr>
      <w:r>
        <w:t xml:space="preserve">The chemical characteristics of the microcosm inputs and starting soil </w:t>
      </w:r>
      <w:r w:rsidR="00B344E5">
        <w:t xml:space="preserve">also </w:t>
      </w:r>
      <w:r>
        <w:t xml:space="preserve">varied in inorganic N concentration and C:N ratio; inorganic N concentration of the starting soil was 3.34 ppm while the concentration in the alfalfa and compost amendments was 25.53 and 13.91 ppm, respectively (Table 1). In regards to C:N ratio, the starting soil was measured at 12.56 while alfalfa and compost inputs were 20.18 and 28.97, respectively (Table 1).  </w:t>
      </w:r>
    </w:p>
    <w:p w14:paraId="3BF21AF2" w14:textId="793C9910" w:rsidR="00E45063" w:rsidRDefault="00B344E5" w:rsidP="00E45063">
      <w:pPr>
        <w:spacing w:line="480" w:lineRule="auto"/>
        <w:ind w:firstLine="720"/>
      </w:pPr>
      <w:r>
        <w:lastRenderedPageBreak/>
        <w:t>Four experimental treatments were characterized in alfalfa soils and included amendments with alfalfa, compost, or a mix as well as a no amendment treatment</w:t>
      </w:r>
      <w:r w:rsidR="004B2C5D">
        <w:t xml:space="preserve"> (hereafter called reference soils)</w:t>
      </w:r>
      <w:r w:rsidR="002E56A2">
        <w:t xml:space="preserve"> over 97 days. </w:t>
      </w:r>
      <w:r w:rsidR="00E45063">
        <w:t xml:space="preserve">Following the incorporation of amendments with soil, levels of inorganic N increased in both the alfalfa-amended and mix-amended microcosms from day 7 to 97 of the incubation. Similarly, this trend towards inorganic N increase occurred in </w:t>
      </w:r>
      <w:r w:rsidR="004767D3">
        <w:t>reference</w:t>
      </w:r>
      <w:r w:rsidR="000B4405">
        <w:t xml:space="preserve"> </w:t>
      </w:r>
      <w:r w:rsidR="00E45063">
        <w:t xml:space="preserve">soils. In contrast, the level of inorganic N decreased in the compost amended microcosms from day 7 to 49 before increasing slightly by day 97 (Figure </w:t>
      </w:r>
      <w:r w:rsidR="00D17AAC">
        <w:t>2</w:t>
      </w:r>
      <w:r w:rsidR="00E45063">
        <w:t>). Alfalfa amended soils had significantly higher inorganic N concentrations on days 14 to 97 than other treatments, and by day 97 had 2-fold greater inorganic N compared to reference soils. Mix-amended soils initially were observed with lower concentrations of inorganic N compared to reference but increased to levels comparable to reference soils by day 97. Compost amendments resulted in a significantly lower concentration of inorganic N on all days of the incubation compared to the reference soil and had inorganic N concentrations less than one ppm on days 21, 35, and 45 (</w:t>
      </w:r>
      <w:commentRangeStart w:id="4"/>
      <w:r w:rsidR="00E45063">
        <w:t xml:space="preserve">Figure </w:t>
      </w:r>
      <w:r w:rsidR="00D17AAC">
        <w:t>3</w:t>
      </w:r>
      <w:r w:rsidR="00E45063">
        <w:t>).</w:t>
      </w:r>
      <w:commentRangeEnd w:id="4"/>
      <w:r w:rsidR="004767D3">
        <w:rPr>
          <w:rStyle w:val="CommentReference"/>
        </w:rPr>
        <w:commentReference w:id="4"/>
      </w:r>
    </w:p>
    <w:p w14:paraId="52007899" w14:textId="77777777" w:rsidR="00E45063" w:rsidRDefault="00E45063" w:rsidP="00E45063">
      <w:pPr>
        <w:spacing w:line="480" w:lineRule="auto"/>
        <w:ind w:firstLine="720"/>
      </w:pPr>
      <w:r w:rsidRPr="00E45063">
        <w:t xml:space="preserve">All amended microcosms yielded significantly higher MBC levels than unamended soils. Alfalfa amendments had the most significant positive difference, with a two to three-fold higher MBC than reference and achieving the most MBC within the experiment, 780 mg MBC C/kg dry wt. soil on day 14. Reference soils also nearly doubled in microbial biomass on day 21 before declining to baseline concentrations on day 97. By day 35, amended microcosms had similar MBC and maintained this relationship throughout the experiment, while remaining significantly higher than reference MBC levels (Figure 4).  </w:t>
      </w:r>
    </w:p>
    <w:p w14:paraId="771F78BE" w14:textId="5BE9DEF8" w:rsidR="00E45063" w:rsidRDefault="00E45063" w:rsidP="00E45063">
      <w:pPr>
        <w:spacing w:line="480" w:lineRule="auto"/>
        <w:ind w:firstLine="720"/>
      </w:pPr>
      <w:r w:rsidRPr="00E45063">
        <w:lastRenderedPageBreak/>
        <w:t xml:space="preserve">The bacterial community composition of the incubated microcosms was significantly </w:t>
      </w:r>
      <w:r w:rsidR="0074287C">
        <w:t xml:space="preserve">different </w:t>
      </w:r>
      <w:r w:rsidRPr="00E45063">
        <w:t xml:space="preserve">between treatments and over time. </w:t>
      </w:r>
      <w:r w:rsidR="0074287C">
        <w:t xml:space="preserve"> NMDS ordination for each sample revealed significantly different clustering of  samples from r</w:t>
      </w:r>
      <w:r w:rsidRPr="00E45063">
        <w:t xml:space="preserve">eference soils without amendment, soils with compost, soils with alfalfa, and soils with a mixture of alfalfa and compost (Figure 5). Non-parametric multivariate analysis of variance (NPMANOVA) shows significant effects from both time </w:t>
      </w:r>
      <w:r w:rsidR="00E060B1">
        <w:t xml:space="preserve">(R2 = 0.34) </w:t>
      </w:r>
      <w:r w:rsidRPr="00E45063">
        <w:t xml:space="preserve">and </w:t>
      </w:r>
      <w:r w:rsidR="00E060B1" w:rsidRPr="00E45063">
        <w:t>treatment</w:t>
      </w:r>
      <w:r w:rsidR="00E060B1">
        <w:t xml:space="preserve"> (R2 = 0.16) (Adonis, </w:t>
      </w:r>
      <w:r w:rsidRPr="00E45063">
        <w:t>P &lt; 0.001</w:t>
      </w:r>
      <w:r w:rsidR="00E060B1">
        <w:t xml:space="preserve">, </w:t>
      </w:r>
      <w:r w:rsidRPr="00E45063">
        <w:t xml:space="preserve">Table </w:t>
      </w:r>
      <w:r w:rsidR="00D17AAC">
        <w:t>2</w:t>
      </w:r>
      <w:r w:rsidRPr="00E45063">
        <w:t>)</w:t>
      </w:r>
      <w:r w:rsidR="00E060B1">
        <w:t xml:space="preserve"> in explaining the variation between samples</w:t>
      </w:r>
      <w:r w:rsidRPr="00E45063">
        <w:t>.</w:t>
      </w:r>
    </w:p>
    <w:p w14:paraId="0D681833" w14:textId="1BA963D0" w:rsidR="00E45063" w:rsidRDefault="004E711E" w:rsidP="00E45063">
      <w:pPr>
        <w:spacing w:line="480" w:lineRule="auto"/>
        <w:ind w:firstLine="720"/>
      </w:pPr>
      <w:r>
        <w:t xml:space="preserve">To understand what microbial populations could be originating from amendments and potentially colonizing alfalfa soils, </w:t>
      </w:r>
      <w:r w:rsidR="00E45063" w:rsidRPr="00E45063">
        <w:t xml:space="preserve">we </w:t>
      </w:r>
      <w:r>
        <w:t xml:space="preserve">identified </w:t>
      </w:r>
      <w:r w:rsidR="00E45063" w:rsidRPr="00E45063">
        <w:t>amendment</w:t>
      </w:r>
      <w:r>
        <w:t>-</w:t>
      </w:r>
      <w:r w:rsidR="00E45063" w:rsidRPr="00E45063">
        <w:t>specific OTUs in the</w:t>
      </w:r>
      <w:r>
        <w:t xml:space="preserve"> </w:t>
      </w:r>
      <w:r w:rsidR="00E45063" w:rsidRPr="00E45063">
        <w:t>incubated</w:t>
      </w:r>
      <w:r>
        <w:t xml:space="preserve"> mesocosm</w:t>
      </w:r>
      <w:r w:rsidR="00E45063" w:rsidRPr="00E45063">
        <w:t xml:space="preserve"> samples</w:t>
      </w:r>
      <w:r w:rsidR="00332EB5">
        <w:t xml:space="preserve"> that were not detectable in </w:t>
      </w:r>
      <w:r w:rsidR="00E45063" w:rsidRPr="00E45063">
        <w:t xml:space="preserve">original soils or incubated reference microcosms. </w:t>
      </w:r>
      <w:r w:rsidR="00DE33A0">
        <w:t xml:space="preserve"> In total, </w:t>
      </w:r>
      <w:r w:rsidR="00E45063" w:rsidRPr="00E45063">
        <w:t>67, 307</w:t>
      </w:r>
      <w:r w:rsidR="00DE33A0">
        <w:t>,</w:t>
      </w:r>
      <w:r w:rsidR="00E45063" w:rsidRPr="00E45063">
        <w:t xml:space="preserve"> and 386 </w:t>
      </w:r>
      <w:r w:rsidR="00DE33A0">
        <w:t xml:space="preserve">amendment-specific </w:t>
      </w:r>
      <w:r w:rsidR="00E45063" w:rsidRPr="00E45063">
        <w:t xml:space="preserve">OTUs </w:t>
      </w:r>
      <w:r w:rsidR="00DE33A0">
        <w:t xml:space="preserve">were identified </w:t>
      </w:r>
      <w:r w:rsidR="00E45063" w:rsidRPr="00E45063">
        <w:t xml:space="preserve"> from alfalfa, compost, and mix amendments, respectively. </w:t>
      </w:r>
      <w:r w:rsidR="000D288D">
        <w:t xml:space="preserve"> Compared to the total number of observed OTUs in amended mesocosms, these amendment-specific OTUs comprised a very small fraction, ranging from 0.46 to 1.14% (Table 3).</w:t>
      </w:r>
    </w:p>
    <w:p w14:paraId="6D7503B6" w14:textId="4C66DF8E" w:rsidR="00E45063" w:rsidRDefault="00E45063" w:rsidP="00E45063">
      <w:pPr>
        <w:spacing w:line="480" w:lineRule="auto"/>
        <w:ind w:firstLine="720"/>
      </w:pPr>
      <w:r>
        <w:t xml:space="preserve">To better understand the influence of the measured and calculated environmental variables of inorganic N, total C, and N, C:N ratio, microbial biomass C, pH and gravimetric water content on the microbial community, in addition to treatment and time, distance-based redundancy analysis was performed </w:t>
      </w:r>
      <w:commentRangeStart w:id="5"/>
      <w:r>
        <w:t xml:space="preserve">on the weighted </w:t>
      </w:r>
      <w:proofErr w:type="spellStart"/>
      <w:r>
        <w:t>unifrac</w:t>
      </w:r>
      <w:proofErr w:type="spellEnd"/>
      <w:r>
        <w:t xml:space="preserve"> distance matrix</w:t>
      </w:r>
      <w:r w:rsidR="004E4B9D">
        <w:t xml:space="preserve"> </w:t>
      </w:r>
      <w:commentRangeEnd w:id="5"/>
      <w:r w:rsidR="00D72683">
        <w:rPr>
          <w:rStyle w:val="CommentReference"/>
        </w:rPr>
        <w:commentReference w:id="5"/>
      </w:r>
      <w:r w:rsidR="004E4B9D">
        <w:t>(Figure 6)</w:t>
      </w:r>
      <w:r>
        <w:t xml:space="preserve">. Further, variable selection via stepwise ordination </w:t>
      </w:r>
      <w:r w:rsidR="00D72683">
        <w:t xml:space="preserve">was evaluated to identify </w:t>
      </w:r>
      <w:r>
        <w:t>which of the environmental variables significantly contribute</w:t>
      </w:r>
      <w:r w:rsidR="00D72683">
        <w:t>d</w:t>
      </w:r>
      <w:r>
        <w:t xml:space="preserve"> to the variation observed. Results from variable selection indicated that day, treatment, nitrate concentration, C:N ratio and TOC were significantly contributing to the variation observed. These variables contributed to </w:t>
      </w:r>
      <w:r w:rsidR="00D72683">
        <w:t xml:space="preserve">a total of </w:t>
      </w:r>
      <w:r>
        <w:t xml:space="preserve">50.35 % of the </w:t>
      </w:r>
      <w:r>
        <w:lastRenderedPageBreak/>
        <w:t>variation, while the remaining environmental variables explain only .21 % of the variation and are not significantly contributors (Table</w:t>
      </w:r>
      <w:r w:rsidR="004E4B9D">
        <w:t xml:space="preserve"> 4</w:t>
      </w:r>
      <w:r>
        <w:t xml:space="preserve">).  </w:t>
      </w:r>
    </w:p>
    <w:p w14:paraId="043204BE" w14:textId="1FBBD7F6" w:rsidR="004E4B9D" w:rsidRDefault="00D72683" w:rsidP="00E21C24">
      <w:pPr>
        <w:spacing w:line="480" w:lineRule="auto"/>
        <w:ind w:firstLine="720"/>
      </w:pPr>
      <w:r>
        <w:t>To better understand the impacts of time on the mesocosms,</w:t>
      </w:r>
      <w:r w:rsidR="00E45063">
        <w:t xml:space="preserve"> hierarchical clustering of samples, based on Bray-Curtis dissimilarity within each treatment,</w:t>
      </w:r>
      <w:r>
        <w:t xml:space="preserve"> was used to identify groups of samples with similar responses over time. </w:t>
      </w:r>
      <w:r w:rsidR="00E45063">
        <w:t xml:space="preserve"> </w:t>
      </w:r>
      <w:r w:rsidR="001D33C1">
        <w:t>For all amendments</w:t>
      </w:r>
      <w:r w:rsidR="00E45063">
        <w:t xml:space="preserve">, we observed two distinct groups of microbial communities. </w:t>
      </w:r>
      <w:r w:rsidR="001D33C1">
        <w:t>T</w:t>
      </w:r>
      <w:r w:rsidR="00E45063">
        <w:t>hese groups were described as “early” for samples from days 7, 14, and 21 and “late” for samples from days 35, 49, and 97 (</w:t>
      </w:r>
      <w:commentRangeStart w:id="6"/>
      <w:r w:rsidR="00E45063">
        <w:t xml:space="preserve">Figure </w:t>
      </w:r>
      <w:r w:rsidR="004E4B9D">
        <w:t>7-10</w:t>
      </w:r>
      <w:r w:rsidR="00E45063">
        <w:t>).</w:t>
      </w:r>
      <w:commentRangeEnd w:id="6"/>
      <w:r w:rsidR="008E2984">
        <w:rPr>
          <w:rStyle w:val="CommentReference"/>
        </w:rPr>
        <w:commentReference w:id="6"/>
      </w:r>
      <w:r w:rsidR="00E21C24">
        <w:t xml:space="preserve">  Within both early and late samples, we next identified specific OTUs that were significantly abundant (&gt; 2 log fold change in abundance) in amended treatments relative to reference soils</w:t>
      </w:r>
      <w:r w:rsidR="004E4B9D">
        <w:t xml:space="preserve"> (</w:t>
      </w:r>
      <w:commentRangeStart w:id="7"/>
      <w:r w:rsidR="004E4B9D">
        <w:t>Figure 1</w:t>
      </w:r>
      <w:r w:rsidR="001C579C">
        <w:t>1</w:t>
      </w:r>
      <w:r w:rsidR="004E4B9D">
        <w:t>-1</w:t>
      </w:r>
      <w:r w:rsidR="001C579C">
        <w:t>6</w:t>
      </w:r>
      <w:commentRangeEnd w:id="7"/>
      <w:r w:rsidR="00E21C24">
        <w:rPr>
          <w:rStyle w:val="CommentReference"/>
        </w:rPr>
        <w:commentReference w:id="7"/>
      </w:r>
      <w:r w:rsidR="004E4B9D">
        <w:t>)</w:t>
      </w:r>
      <w:r w:rsidR="00E45063" w:rsidRPr="00E45063">
        <w:t xml:space="preserve">. </w:t>
      </w:r>
      <w:commentRangeStart w:id="8"/>
      <w:r w:rsidR="004E4B9D" w:rsidRPr="00F57A0E">
        <w:rPr>
          <w:strike/>
        </w:rPr>
        <w:t>OTUs with an LFC &gt; 4 are in each group are considered “super responders”, their presence in early and late groups combined with a high LFC lead to this designation (Table 5-7).</w:t>
      </w:r>
      <w:commentRangeEnd w:id="8"/>
      <w:r w:rsidR="00E11861" w:rsidRPr="00F57A0E">
        <w:rPr>
          <w:rStyle w:val="CommentReference"/>
          <w:strike/>
        </w:rPr>
        <w:commentReference w:id="8"/>
      </w:r>
      <w:r w:rsidR="00E76A5C">
        <w:t xml:space="preserve"> </w:t>
      </w:r>
      <w:r w:rsidR="00E76A5C" w:rsidRPr="00E45063">
        <w:t> </w:t>
      </w:r>
      <w:commentRangeStart w:id="9"/>
      <w:r w:rsidR="00E76A5C" w:rsidRPr="00E45063">
        <w:t>Roughly half</w:t>
      </w:r>
      <w:r w:rsidR="00E76A5C">
        <w:t xml:space="preserve"> (X%)</w:t>
      </w:r>
      <w:r w:rsidR="00E76A5C" w:rsidRPr="00E45063">
        <w:t xml:space="preserve"> </w:t>
      </w:r>
      <w:commentRangeEnd w:id="9"/>
      <w:r w:rsidR="00E76A5C">
        <w:rPr>
          <w:rStyle w:val="CommentReference"/>
        </w:rPr>
        <w:commentReference w:id="9"/>
      </w:r>
      <w:r w:rsidR="00E76A5C" w:rsidRPr="00E45063">
        <w:t xml:space="preserve">of the </w:t>
      </w:r>
      <w:r w:rsidR="00E76A5C">
        <w:t>amendment-specific enriched</w:t>
      </w:r>
      <w:r w:rsidR="00E76A5C" w:rsidRPr="00E45063">
        <w:t xml:space="preserve"> OTUs are associated with Proteobacteria, while the remaining </w:t>
      </w:r>
      <w:r w:rsidR="00E76A5C">
        <w:t xml:space="preserve">are unclassified or associated with </w:t>
      </w:r>
      <w:r w:rsidR="00E76A5C" w:rsidRPr="00E45063">
        <w:t xml:space="preserve">the Bacteroidetes, Planctomycetes, Actinobacteria, Firmicutes, </w:t>
      </w:r>
      <w:r w:rsidR="00E76A5C">
        <w:t xml:space="preserve">and </w:t>
      </w:r>
      <w:r w:rsidR="00E76A5C" w:rsidRPr="00E45063">
        <w:t xml:space="preserve">Chloroflexi. </w:t>
      </w:r>
      <w:r w:rsidR="00E76A5C">
        <w:t xml:space="preserve"> The most abundant amendment-specific OTUs were detected in compost amendments and were specifically associated with </w:t>
      </w:r>
      <w:r w:rsidR="00E76A5C" w:rsidRPr="00E45063">
        <w:t>the phyla Chloroflexi.</w:t>
      </w:r>
    </w:p>
    <w:p w14:paraId="0DECB21C" w14:textId="570E3BC0" w:rsidR="00E45063" w:rsidRPr="00E45063" w:rsidRDefault="00554F19" w:rsidP="004E4B9D">
      <w:pPr>
        <w:spacing w:line="480" w:lineRule="auto"/>
        <w:ind w:firstLine="720"/>
      </w:pPr>
      <w:r>
        <w:t>T</w:t>
      </w:r>
      <w:r w:rsidR="00E45063" w:rsidRPr="00E45063">
        <w:t xml:space="preserve">he phylogenetic association of </w:t>
      </w:r>
      <w:r>
        <w:t xml:space="preserve">the most </w:t>
      </w:r>
      <w:r w:rsidR="00E45063" w:rsidRPr="00E45063">
        <w:t xml:space="preserve">enriched </w:t>
      </w:r>
      <w:r>
        <w:t xml:space="preserve">amendment-specific OTUs </w:t>
      </w:r>
      <w:r w:rsidR="00E45063" w:rsidRPr="00E45063">
        <w:t xml:space="preserve"> sequences in early and late samples </w:t>
      </w:r>
      <w:r>
        <w:t xml:space="preserve">were identified </w:t>
      </w:r>
      <w:r w:rsidR="00E45063" w:rsidRPr="00E45063">
        <w:t>(</w:t>
      </w:r>
      <w:commentRangeStart w:id="10"/>
      <w:r w:rsidR="00E45063" w:rsidRPr="00E45063">
        <w:t xml:space="preserve">Figure </w:t>
      </w:r>
      <w:r w:rsidR="001C579C">
        <w:t>17</w:t>
      </w:r>
      <w:commentRangeEnd w:id="10"/>
      <w:r w:rsidR="00817FE5">
        <w:rPr>
          <w:rStyle w:val="CommentReference"/>
        </w:rPr>
        <w:commentReference w:id="10"/>
      </w:r>
      <w:r w:rsidR="00E45063" w:rsidRPr="00E45063">
        <w:t>). In general, we observe</w:t>
      </w:r>
      <w:r w:rsidR="00817FE5">
        <w:t xml:space="preserve">d </w:t>
      </w:r>
      <w:r w:rsidR="00E45063" w:rsidRPr="00E45063">
        <w:t xml:space="preserve"> patterns in the phylogenetic relationship between </w:t>
      </w:r>
      <w:r w:rsidR="00817FE5">
        <w:t>these OTUs</w:t>
      </w:r>
      <w:r w:rsidR="00E45063" w:rsidRPr="00E45063">
        <w:t xml:space="preserve">. </w:t>
      </w:r>
      <w:r w:rsidR="0072567B">
        <w:t xml:space="preserve"> For example, </w:t>
      </w:r>
      <w:commentRangeStart w:id="11"/>
      <w:commentRangeStart w:id="12"/>
      <w:r w:rsidR="00E45063" w:rsidRPr="00E45063">
        <w:t xml:space="preserve">Node 158 </w:t>
      </w:r>
      <w:commentRangeEnd w:id="11"/>
      <w:r w:rsidR="009E6889">
        <w:rPr>
          <w:rStyle w:val="CommentReference"/>
        </w:rPr>
        <w:commentReference w:id="11"/>
      </w:r>
      <w:commentRangeEnd w:id="12"/>
      <w:r w:rsidR="00B34771">
        <w:rPr>
          <w:rStyle w:val="CommentReference"/>
        </w:rPr>
        <w:commentReference w:id="12"/>
      </w:r>
      <w:r w:rsidR="009E6889">
        <w:t xml:space="preserve">contains </w:t>
      </w:r>
      <w:r w:rsidR="00E45063" w:rsidRPr="00E45063">
        <w:t xml:space="preserve">10 OTUs </w:t>
      </w:r>
      <w:r w:rsidR="009E6889">
        <w:t xml:space="preserve">most similar to known </w:t>
      </w:r>
      <w:r w:rsidR="00E45063" w:rsidRPr="00E45063">
        <w:t xml:space="preserve">Proteobacteria </w:t>
      </w:r>
      <w:r w:rsidR="009E6889">
        <w:t>and are only observed in compost-amended early and late samples.</w:t>
      </w:r>
      <w:r w:rsidR="00E45063" w:rsidRPr="00E45063">
        <w:t xml:space="preserve"> </w:t>
      </w:r>
      <w:commentRangeStart w:id="13"/>
      <w:r w:rsidR="00E45063" w:rsidRPr="00E45063">
        <w:t xml:space="preserve">Three OTUs </w:t>
      </w:r>
      <w:r w:rsidR="009E6889">
        <w:t xml:space="preserve">most similar to the </w:t>
      </w:r>
      <w:r w:rsidR="00E45063" w:rsidRPr="00E45063">
        <w:rPr>
          <w:i/>
          <w:iCs/>
        </w:rPr>
        <w:t>Cellvibrio</w:t>
      </w:r>
      <w:r w:rsidR="00E45063" w:rsidRPr="00E45063">
        <w:t> </w:t>
      </w:r>
      <w:r w:rsidR="009E6889">
        <w:t xml:space="preserve">were </w:t>
      </w:r>
      <w:r w:rsidR="00E45063" w:rsidRPr="00E45063">
        <w:t>detected</w:t>
      </w:r>
      <w:r w:rsidR="009E6889">
        <w:t xml:space="preserve"> only</w:t>
      </w:r>
      <w:r w:rsidR="00E45063" w:rsidRPr="00E45063">
        <w:t xml:space="preserve"> in early compost samples</w:t>
      </w:r>
      <w:r w:rsidR="009E6889">
        <w:t xml:space="preserve">, with the exception of </w:t>
      </w:r>
      <w:r w:rsidR="00E45063" w:rsidRPr="00E45063">
        <w:t>except for Otu00329</w:t>
      </w:r>
      <w:r w:rsidR="009E6889">
        <w:t xml:space="preserve"> </w:t>
      </w:r>
      <w:r w:rsidR="00E45063" w:rsidRPr="00E45063">
        <w:t xml:space="preserve">which was also </w:t>
      </w:r>
      <w:r w:rsidR="00E45063" w:rsidRPr="00E45063">
        <w:lastRenderedPageBreak/>
        <w:t>responding in the early alfalfa microcosms, node 126. </w:t>
      </w:r>
      <w:r w:rsidR="0073337A">
        <w:t xml:space="preserve"> OTUs associated with </w:t>
      </w:r>
      <w:r w:rsidR="00E45063" w:rsidRPr="00E45063">
        <w:rPr>
          <w:i/>
          <w:iCs/>
        </w:rPr>
        <w:t>Pseudomonas spp. </w:t>
      </w:r>
      <w:r w:rsidR="00E45063" w:rsidRPr="00E45063">
        <w:t xml:space="preserve">were </w:t>
      </w:r>
      <w:r w:rsidR="0073337A">
        <w:t>identified in</w:t>
      </w:r>
      <w:r w:rsidR="0073337A" w:rsidRPr="00E45063">
        <w:t xml:space="preserve"> </w:t>
      </w:r>
      <w:r w:rsidR="00E45063" w:rsidRPr="00E45063">
        <w:t>alfalfa</w:t>
      </w:r>
      <w:r w:rsidR="0073337A">
        <w:t>-amended</w:t>
      </w:r>
      <w:r w:rsidR="00E45063" w:rsidRPr="00E45063">
        <w:t xml:space="preserve"> samples and early mix</w:t>
      </w:r>
      <w:r w:rsidR="0073337A">
        <w:t>-amended</w:t>
      </w:r>
      <w:r w:rsidR="00E45063" w:rsidRPr="00E45063">
        <w:t xml:space="preserve"> samples. Node 232 represents 5 OTUs </w:t>
      </w:r>
      <w:r w:rsidR="0073337A">
        <w:t xml:space="preserve">associated with </w:t>
      </w:r>
      <w:r w:rsidR="00E45063" w:rsidRPr="00E45063">
        <w:t>the phyla Bacteroidetes that are mostly associated with the early response groups for all alfalfa and mix groups. Several OTUs closely related to Chloroflexi </w:t>
      </w:r>
      <w:proofErr w:type="spellStart"/>
      <w:r w:rsidR="00E45063" w:rsidRPr="00E45063">
        <w:rPr>
          <w:i/>
          <w:iCs/>
        </w:rPr>
        <w:t>Sphaerobacter</w:t>
      </w:r>
      <w:proofErr w:type="spellEnd"/>
      <w:r w:rsidR="00E45063" w:rsidRPr="00E45063">
        <w:rPr>
          <w:i/>
          <w:iCs/>
        </w:rPr>
        <w:t>, n</w:t>
      </w:r>
      <w:r w:rsidR="00E45063" w:rsidRPr="00E45063">
        <w:t xml:space="preserve">ode 183, are present in early compost, except for Out00022, which was responding to early and late mix and compost. Node 201 contains five </w:t>
      </w:r>
      <w:proofErr w:type="spellStart"/>
      <w:r w:rsidR="00E45063" w:rsidRPr="00E45063">
        <w:t>Otus</w:t>
      </w:r>
      <w:proofErr w:type="spellEnd"/>
      <w:r w:rsidR="00E45063" w:rsidRPr="00E45063">
        <w:t xml:space="preserve"> from the phyla Planctomycetes, each of which was only responding during the late samples from each treatment. The exception being Otu00847, which was responding to the amendments in each response group of each treatment. Verrucomicrobia, node 212, are present as responders in the early alfalfa samples and swell as the early mix samples for Otu01345 Verrucomicrobia </w:t>
      </w:r>
      <w:proofErr w:type="spellStart"/>
      <w:r w:rsidR="00E45063" w:rsidRPr="00E45063">
        <w:rPr>
          <w:i/>
          <w:iCs/>
        </w:rPr>
        <w:t>Verrucomicrobium</w:t>
      </w:r>
      <w:proofErr w:type="spellEnd"/>
      <w:r w:rsidR="00E45063" w:rsidRPr="00E45063">
        <w:rPr>
          <w:i/>
          <w:iCs/>
        </w:rPr>
        <w:t>. </w:t>
      </w:r>
      <w:r w:rsidR="00E45063" w:rsidRPr="00E45063">
        <w:t>Node 186 represents eight O</w:t>
      </w:r>
      <w:ins w:id="14" w:author="Flater, Jared S [A&amp;BE]" w:date="2020-02-21T14:41:00Z">
        <w:r w:rsidR="000F4664">
          <w:t>TU</w:t>
        </w:r>
      </w:ins>
      <w:del w:id="15" w:author="Flater, Jared S [A&amp;BE]" w:date="2020-02-21T14:41:00Z">
        <w:r w:rsidR="00E45063" w:rsidRPr="00E45063" w:rsidDel="000F4664">
          <w:delText>tu</w:delText>
        </w:r>
      </w:del>
      <w:r w:rsidR="00E45063" w:rsidRPr="00E45063">
        <w:t>s from the phyla Firmicutes, which are generally associated with alfalfa samples. Five OTUs represent Actinobacteria as responders, related to the genera </w:t>
      </w:r>
      <w:proofErr w:type="spellStart"/>
      <w:r w:rsidR="00E45063" w:rsidRPr="00E45063">
        <w:rPr>
          <w:i/>
          <w:iCs/>
        </w:rPr>
        <w:t>Thermobifida</w:t>
      </w:r>
      <w:proofErr w:type="spellEnd"/>
      <w:r w:rsidR="00E45063" w:rsidRPr="00E45063">
        <w:rPr>
          <w:i/>
          <w:iCs/>
        </w:rPr>
        <w:t>, Cellulomonas, </w:t>
      </w:r>
      <w:r w:rsidR="00E45063" w:rsidRPr="00E45063">
        <w:t>and </w:t>
      </w:r>
      <w:proofErr w:type="spellStart"/>
      <w:r w:rsidR="00E45063" w:rsidRPr="00E45063">
        <w:rPr>
          <w:i/>
          <w:iCs/>
        </w:rPr>
        <w:t>Glycomcys</w:t>
      </w:r>
      <w:proofErr w:type="spellEnd"/>
      <w:r w:rsidR="00E45063" w:rsidRPr="00E45063">
        <w:rPr>
          <w:i/>
          <w:iCs/>
        </w:rPr>
        <w:t> </w:t>
      </w:r>
      <w:r w:rsidR="00E45063" w:rsidRPr="00E45063">
        <w:t>as well as two unclassified sequences, generally associated with compost addition, node 193. Node 132 contains several OTUs from the phyla Proteobacteria and closely related to OTUs from the genera </w:t>
      </w:r>
      <w:proofErr w:type="spellStart"/>
      <w:r w:rsidR="00E45063" w:rsidRPr="00E45063">
        <w:rPr>
          <w:i/>
          <w:iCs/>
        </w:rPr>
        <w:t>Haliea</w:t>
      </w:r>
      <w:proofErr w:type="spellEnd"/>
      <w:r w:rsidR="00E45063" w:rsidRPr="00E45063">
        <w:rPr>
          <w:i/>
          <w:iCs/>
        </w:rPr>
        <w:t>. </w:t>
      </w:r>
      <w:commentRangeEnd w:id="13"/>
      <w:r w:rsidR="0073337A">
        <w:rPr>
          <w:rStyle w:val="CommentReference"/>
        </w:rPr>
        <w:commentReference w:id="13"/>
      </w:r>
    </w:p>
    <w:p w14:paraId="49BDFDC0" w14:textId="3C53AF60" w:rsidR="00E45063" w:rsidRPr="00E45063" w:rsidRDefault="00E45063">
      <w:pPr>
        <w:spacing w:line="480" w:lineRule="auto"/>
        <w:ind w:firstLine="720"/>
      </w:pPr>
      <w:commentRangeStart w:id="16"/>
      <w:commentRangeStart w:id="17"/>
      <w:r w:rsidRPr="00E45063">
        <w:t> Six responding OTUs originated from the amendments, and each of these “alien” OTUs responded only in the early treatment groups associated with the amendment from which they originated. Three OTUs from the compost amendment detected as responding are part of node 183. Interestingly, the “alien” compost OTUs did not persist into the late group, while the native but closely related </w:t>
      </w:r>
      <w:proofErr w:type="spellStart"/>
      <w:r w:rsidRPr="00E45063">
        <w:rPr>
          <w:i/>
          <w:iCs/>
        </w:rPr>
        <w:t>Sphaerobacter</w:t>
      </w:r>
      <w:proofErr w:type="spellEnd"/>
      <w:r w:rsidRPr="00E45063">
        <w:rPr>
          <w:i/>
          <w:iCs/>
        </w:rPr>
        <w:t> </w:t>
      </w:r>
      <w:r w:rsidRPr="00E45063">
        <w:t xml:space="preserve">was present in all compost and mix response groups. The “aliens” detected from the alfalfa amendment were distributed across the phyla </w:t>
      </w:r>
      <w:r w:rsidRPr="00E45063">
        <w:lastRenderedPageBreak/>
        <w:t xml:space="preserve">Proteobacteria, and are associated with </w:t>
      </w:r>
      <w:proofErr w:type="spellStart"/>
      <w:r w:rsidRPr="00E45063">
        <w:t>Gammaproteobacteria</w:t>
      </w:r>
      <w:proofErr w:type="spellEnd"/>
      <w:r w:rsidRPr="00E45063">
        <w:t xml:space="preserve"> and </w:t>
      </w:r>
      <w:proofErr w:type="spellStart"/>
      <w:r w:rsidRPr="00E45063">
        <w:t>Alphaproteobacteria</w:t>
      </w:r>
      <w:proofErr w:type="spellEnd"/>
      <w:r w:rsidR="001C579C">
        <w:t xml:space="preserve"> (Figure 17)</w:t>
      </w:r>
      <w:r w:rsidRPr="00E45063">
        <w:t>. </w:t>
      </w:r>
      <w:commentRangeEnd w:id="16"/>
      <w:r w:rsidR="0073337A">
        <w:rPr>
          <w:rStyle w:val="CommentReference"/>
        </w:rPr>
        <w:commentReference w:id="16"/>
      </w:r>
      <w:commentRangeEnd w:id="17"/>
      <w:r w:rsidR="00F57A0E">
        <w:rPr>
          <w:rStyle w:val="CommentReference"/>
        </w:rPr>
        <w:commentReference w:id="17"/>
      </w:r>
      <w:r w:rsidR="00DB04FF">
        <w:t xml:space="preserve">  Finally, we evaluated the relative abundance of amendment-specific </w:t>
      </w:r>
      <w:commentRangeStart w:id="18"/>
      <w:ins w:id="19" w:author="Flater, Jared S [A&amp;BE]" w:date="2020-02-21T14:45:00Z">
        <w:r w:rsidR="00EC16C3">
          <w:t xml:space="preserve">significantly </w:t>
        </w:r>
      </w:ins>
      <w:r w:rsidR="00DB04FF">
        <w:t xml:space="preserve">enriched </w:t>
      </w:r>
      <w:commentRangeEnd w:id="18"/>
      <w:r w:rsidR="00EC16C3">
        <w:rPr>
          <w:rStyle w:val="CommentReference"/>
        </w:rPr>
        <w:commentReference w:id="18"/>
      </w:r>
      <w:r w:rsidR="00DB04FF">
        <w:t>OTUs in the total microbial community over time</w:t>
      </w:r>
      <w:r w:rsidRPr="00E45063">
        <w:t xml:space="preserve"> (Figure</w:t>
      </w:r>
      <w:r w:rsidR="001C579C">
        <w:t xml:space="preserve"> 20</w:t>
      </w:r>
      <w:r w:rsidRPr="00E45063">
        <w:t>-2</w:t>
      </w:r>
      <w:r w:rsidR="00EF63A9">
        <w:t>5</w:t>
      </w:r>
      <w:r w:rsidRPr="00E45063">
        <w:t>)</w:t>
      </w:r>
      <w:r w:rsidR="00DB04FF">
        <w:t xml:space="preserve">, identifying that largely these OTUs comprise a very small fraction (range </w:t>
      </w:r>
      <w:ins w:id="20" w:author="Flater, Jared S [A&amp;BE]" w:date="2020-02-21T14:42:00Z">
        <w:r w:rsidR="000F4664">
          <w:t>1</w:t>
        </w:r>
      </w:ins>
      <w:del w:id="21" w:author="Flater, Jared S [A&amp;BE]" w:date="2020-02-21T14:42:00Z">
        <w:r w:rsidR="00DB04FF" w:rsidDel="000F4664">
          <w:delText>X</w:delText>
        </w:r>
      </w:del>
      <w:r w:rsidR="00DB04FF">
        <w:t>-</w:t>
      </w:r>
      <w:ins w:id="22" w:author="Flater, Jared S [A&amp;BE]" w:date="2020-02-21T14:43:00Z">
        <w:r w:rsidR="000F4664">
          <w:t>7</w:t>
        </w:r>
      </w:ins>
      <w:del w:id="23" w:author="Flater, Jared S [A&amp;BE]" w:date="2020-02-21T14:43:00Z">
        <w:r w:rsidR="00DB04FF" w:rsidDel="000F4664">
          <w:delText>Y</w:delText>
        </w:r>
      </w:del>
      <w:r w:rsidR="00DB04FF">
        <w:t>%) of the total population.</w:t>
      </w:r>
    </w:p>
    <w:p w14:paraId="18BC8AFD" w14:textId="77777777" w:rsidR="00E45063" w:rsidRDefault="00E45063">
      <w:r>
        <w:br w:type="page"/>
      </w:r>
    </w:p>
    <w:p w14:paraId="142CD664" w14:textId="77777777" w:rsidR="00E45063" w:rsidRDefault="00E45063" w:rsidP="00E45063">
      <w:pPr>
        <w:keepNext/>
        <w:ind w:firstLine="720"/>
      </w:pPr>
      <w:r>
        <w:rPr>
          <w:b/>
          <w:bCs/>
          <w:noProof/>
        </w:rPr>
        <w:lastRenderedPageBreak/>
        <w:drawing>
          <wp:inline distT="0" distB="0" distL="0" distR="0" wp14:anchorId="0F7769F4" wp14:editId="73287E18">
            <wp:extent cx="3238500" cy="32385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_1a.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38500" cy="3238500"/>
                    </a:xfrm>
                    <a:prstGeom prst="rect">
                      <a:avLst/>
                    </a:prstGeom>
                  </pic:spPr>
                </pic:pic>
              </a:graphicData>
            </a:graphic>
          </wp:inline>
        </w:drawing>
      </w:r>
    </w:p>
    <w:p w14:paraId="172982F0" w14:textId="6BAA3CA4" w:rsidR="00E45063" w:rsidRDefault="00E45063" w:rsidP="00E45063">
      <w:pPr>
        <w:pStyle w:val="Caption"/>
      </w:pPr>
      <w:r>
        <w:t xml:space="preserve">Figure </w:t>
      </w:r>
      <w:r w:rsidR="008670EC">
        <w:fldChar w:fldCharType="begin"/>
      </w:r>
      <w:r w:rsidR="008670EC">
        <w:instrText xml:space="preserve"> SEQ Figure \* ARABIC </w:instrText>
      </w:r>
      <w:r w:rsidR="008670EC">
        <w:fldChar w:fldCharType="separate"/>
      </w:r>
      <w:r w:rsidR="001C579C">
        <w:rPr>
          <w:noProof/>
        </w:rPr>
        <w:t>1</w:t>
      </w:r>
      <w:r w:rsidR="008670EC">
        <w:rPr>
          <w:noProof/>
        </w:rPr>
        <w:fldChar w:fldCharType="end"/>
      </w:r>
      <w:r w:rsidR="00C70118">
        <w:t xml:space="preserve"> Relative abundance of top five phyla</w:t>
      </w:r>
      <w:ins w:id="24" w:author="Flater, Jared S [A&amp;BE]" w:date="2020-02-21T14:56:00Z">
        <w:r w:rsidR="008670EC">
          <w:t xml:space="preserve"> in each input.</w:t>
        </w:r>
      </w:ins>
      <w:del w:id="25" w:author="Flater, Jared S [A&amp;BE]" w:date="2020-02-21T14:56:00Z">
        <w:r w:rsidR="00C70118" w:rsidDel="008670EC">
          <w:delText xml:space="preserve">. </w:delText>
        </w:r>
      </w:del>
    </w:p>
    <w:p w14:paraId="2E90E50A" w14:textId="77777777" w:rsidR="00D17AAC" w:rsidRDefault="00D17AAC" w:rsidP="00D17AAC">
      <w:pPr>
        <w:keepNext/>
      </w:pPr>
      <w:r>
        <w:rPr>
          <w:noProof/>
        </w:rPr>
        <w:drawing>
          <wp:inline distT="0" distB="0" distL="0" distR="0" wp14:anchorId="737A515B" wp14:editId="36900CF7">
            <wp:extent cx="3238500" cy="3238500"/>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_3.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8500" cy="3238500"/>
                    </a:xfrm>
                    <a:prstGeom prst="rect">
                      <a:avLst/>
                    </a:prstGeom>
                  </pic:spPr>
                </pic:pic>
              </a:graphicData>
            </a:graphic>
          </wp:inline>
        </w:drawing>
      </w:r>
    </w:p>
    <w:p w14:paraId="07AF7EC9" w14:textId="77777777" w:rsidR="00D17AAC" w:rsidRDefault="00D17AAC" w:rsidP="00D17AAC">
      <w:pPr>
        <w:pStyle w:val="Caption"/>
      </w:pPr>
      <w:r>
        <w:t xml:space="preserve">Figure </w:t>
      </w:r>
      <w:r w:rsidR="008670EC">
        <w:fldChar w:fldCharType="begin"/>
      </w:r>
      <w:r w:rsidR="008670EC">
        <w:instrText xml:space="preserve"> SEQ Figure \* ARABIC </w:instrText>
      </w:r>
      <w:r w:rsidR="008670EC">
        <w:fldChar w:fldCharType="separate"/>
      </w:r>
      <w:r w:rsidR="001C579C">
        <w:rPr>
          <w:noProof/>
        </w:rPr>
        <w:t>2</w:t>
      </w:r>
      <w:r w:rsidR="008670EC">
        <w:rPr>
          <w:noProof/>
        </w:rPr>
        <w:fldChar w:fldCharType="end"/>
      </w:r>
      <w:r w:rsidR="00C70118">
        <w:t xml:space="preserve"> Inorganic N dynamics in incubated microcosms.</w:t>
      </w:r>
    </w:p>
    <w:p w14:paraId="729FA9CD" w14:textId="77777777" w:rsidR="00D17AAC" w:rsidRDefault="00D17AAC" w:rsidP="00D17AAC">
      <w:pPr>
        <w:keepNext/>
      </w:pPr>
      <w:r>
        <w:rPr>
          <w:noProof/>
        </w:rPr>
        <w:lastRenderedPageBreak/>
        <w:drawing>
          <wp:inline distT="0" distB="0" distL="0" distR="0" wp14:anchorId="4F4E31C7" wp14:editId="05D8752A">
            <wp:extent cx="4114800" cy="2057400"/>
            <wp:effectExtent l="0" t="0" r="0" b="0"/>
            <wp:docPr id="24" name="Picture 2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_S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14800" cy="2057400"/>
                    </a:xfrm>
                    <a:prstGeom prst="rect">
                      <a:avLst/>
                    </a:prstGeom>
                  </pic:spPr>
                </pic:pic>
              </a:graphicData>
            </a:graphic>
          </wp:inline>
        </w:drawing>
      </w:r>
    </w:p>
    <w:p w14:paraId="6C039868" w14:textId="23F2719C" w:rsidR="00D17AAC" w:rsidRDefault="00D17AAC" w:rsidP="00564ED8">
      <w:pPr>
        <w:pStyle w:val="Caption"/>
      </w:pPr>
      <w:r>
        <w:t xml:space="preserve">Figure </w:t>
      </w:r>
      <w:r w:rsidR="008670EC">
        <w:rPr>
          <w:i w:val="0"/>
          <w:iCs w:val="0"/>
        </w:rPr>
        <w:fldChar w:fldCharType="begin"/>
      </w:r>
      <w:r w:rsidR="008670EC">
        <w:rPr>
          <w:i w:val="0"/>
          <w:iCs w:val="0"/>
        </w:rPr>
        <w:instrText xml:space="preserve"> SEQ Figure \* ARABIC </w:instrText>
      </w:r>
      <w:r w:rsidR="008670EC">
        <w:rPr>
          <w:i w:val="0"/>
          <w:iCs w:val="0"/>
        </w:rPr>
        <w:fldChar w:fldCharType="separate"/>
      </w:r>
      <w:r w:rsidR="001C579C">
        <w:rPr>
          <w:noProof/>
        </w:rPr>
        <w:t>3</w:t>
      </w:r>
      <w:r w:rsidR="008670EC">
        <w:rPr>
          <w:i w:val="0"/>
          <w:iCs w:val="0"/>
          <w:noProof/>
          <w:color w:val="auto"/>
          <w:sz w:val="24"/>
          <w:szCs w:val="24"/>
        </w:rPr>
        <w:fldChar w:fldCharType="end"/>
      </w:r>
      <w:r w:rsidR="00C70118">
        <w:t xml:space="preserve"> </w:t>
      </w:r>
      <w:r w:rsidR="00564ED8">
        <w:t xml:space="preserve"> Inorganic N (</w:t>
      </w:r>
      <w:del w:id="26" w:author="Flater, Jared S [A&amp;BE]" w:date="2020-02-21T14:58:00Z">
        <w:r w:rsidR="00564ED8" w:rsidDel="008670EC">
          <w:delText>units</w:delText>
        </w:r>
      </w:del>
      <w:ins w:id="27" w:author="Flater, Jared S [A&amp;BE]" w:date="2020-02-21T14:58:00Z">
        <w:r w:rsidR="008670EC">
          <w:t>ppm</w:t>
        </w:r>
      </w:ins>
      <w:r w:rsidR="00564ED8">
        <w:t>) measured in mesocosms with no amendment (reference) and various alfalfa, compost, and mixed amendments.</w:t>
      </w:r>
      <w:r w:rsidR="00A21874">
        <w:t xml:space="preserve">  Significance indicates…..</w:t>
      </w:r>
      <w:r w:rsidR="00564ED8">
        <w:t xml:space="preserve">  .</w:t>
      </w:r>
    </w:p>
    <w:p w14:paraId="37490871" w14:textId="77777777" w:rsidR="00564ED8" w:rsidRDefault="00564ED8" w:rsidP="00D17AAC">
      <w:pPr>
        <w:pStyle w:val="Caption"/>
      </w:pPr>
    </w:p>
    <w:p w14:paraId="2C8E0563" w14:textId="62570535" w:rsidR="00564ED8" w:rsidDel="008670EC" w:rsidRDefault="008670EC" w:rsidP="00D17AAC">
      <w:pPr>
        <w:pStyle w:val="Caption"/>
        <w:rPr>
          <w:del w:id="28" w:author="Flater, Jared S [A&amp;BE]" w:date="2020-02-21T14:57:00Z"/>
        </w:rPr>
      </w:pPr>
      <w:ins w:id="29" w:author="Flater, Jared S [A&amp;BE]" w:date="2020-02-21T14:57:00Z">
        <w:r>
          <w:rPr>
            <w:noProof/>
          </w:rPr>
          <w:drawing>
            <wp:inline distT="0" distB="0" distL="0" distR="0" wp14:anchorId="3F6FB8DE" wp14:editId="3C13E4BB">
              <wp:extent cx="4114800" cy="2057400"/>
              <wp:effectExtent l="0" t="0" r="0" b="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S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4800" cy="2057400"/>
                      </a:xfrm>
                      <a:prstGeom prst="rect">
                        <a:avLst/>
                      </a:prstGeom>
                    </pic:spPr>
                  </pic:pic>
                </a:graphicData>
              </a:graphic>
            </wp:inline>
          </w:drawing>
        </w:r>
      </w:ins>
    </w:p>
    <w:p w14:paraId="20DD0B35" w14:textId="77777777" w:rsidR="00564ED8" w:rsidRDefault="00564ED8" w:rsidP="00D17AAC">
      <w:pPr>
        <w:pStyle w:val="Caption"/>
      </w:pPr>
    </w:p>
    <w:p w14:paraId="60FAACDD" w14:textId="797CF479" w:rsidR="00D17AAC" w:rsidRDefault="00D17AAC" w:rsidP="00D17AAC">
      <w:pPr>
        <w:pStyle w:val="Caption"/>
      </w:pPr>
      <w:r>
        <w:t xml:space="preserve">Figure </w:t>
      </w:r>
      <w:r w:rsidR="008670EC">
        <w:fldChar w:fldCharType="begin"/>
      </w:r>
      <w:r w:rsidR="008670EC">
        <w:instrText xml:space="preserve"> SEQ Figure \* ARABIC </w:instrText>
      </w:r>
      <w:r w:rsidR="008670EC">
        <w:fldChar w:fldCharType="separate"/>
      </w:r>
      <w:r w:rsidR="001C579C">
        <w:rPr>
          <w:noProof/>
        </w:rPr>
        <w:t>4</w:t>
      </w:r>
      <w:r w:rsidR="008670EC">
        <w:rPr>
          <w:noProof/>
        </w:rPr>
        <w:fldChar w:fldCharType="end"/>
      </w:r>
      <w:r w:rsidR="00C70118">
        <w:t xml:space="preserve"> </w:t>
      </w:r>
      <w:ins w:id="30" w:author="Flater, Jared S [A&amp;BE]" w:date="2020-02-21T14:58:00Z">
        <w:r w:rsidR="008670EC">
          <w:t xml:space="preserve">Microbial biomass carbon </w:t>
        </w:r>
      </w:ins>
      <w:ins w:id="31" w:author="Flater, Jared S [A&amp;BE]" w:date="2020-02-21T14:57:00Z">
        <w:r w:rsidR="008670EC">
          <w:t>(</w:t>
        </w:r>
        <w:commentRangeStart w:id="32"/>
        <w:r w:rsidR="008670EC">
          <w:t>units</w:t>
        </w:r>
      </w:ins>
      <w:commentRangeEnd w:id="32"/>
      <w:ins w:id="33" w:author="Flater, Jared S [A&amp;BE]" w:date="2020-02-21T14:58:00Z">
        <w:r w:rsidR="008670EC">
          <w:rPr>
            <w:rStyle w:val="CommentReference"/>
            <w:i w:val="0"/>
            <w:iCs w:val="0"/>
            <w:color w:val="auto"/>
          </w:rPr>
          <w:commentReference w:id="32"/>
        </w:r>
      </w:ins>
      <w:ins w:id="35" w:author="Flater, Jared S [A&amp;BE]" w:date="2020-02-21T14:57:00Z">
        <w:r w:rsidR="008670EC">
          <w:t xml:space="preserve">) measured in mesocosms with no amendment (reference) and various alfalfa, compost, and mixed amendments.  Significance indicates…..  </w:t>
        </w:r>
      </w:ins>
      <w:del w:id="36" w:author="Flater, Jared S [A&amp;BE]" w:date="2020-02-21T14:57:00Z">
        <w:r w:rsidR="00C70118" w:rsidDel="008670EC">
          <w:delText>T test compari</w:delText>
        </w:r>
        <w:r w:rsidR="00564ED8" w:rsidDel="008670EC">
          <w:rPr>
            <w:noProof/>
          </w:rPr>
          <w:drawing>
            <wp:inline distT="0" distB="0" distL="0" distR="0" wp14:anchorId="2AF0C026" wp14:editId="71083CA8">
              <wp:extent cx="4114800" cy="2057400"/>
              <wp:effectExtent l="0" t="0" r="0"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S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4800" cy="2057400"/>
                      </a:xfrm>
                      <a:prstGeom prst="rect">
                        <a:avLst/>
                      </a:prstGeom>
                    </pic:spPr>
                  </pic:pic>
                </a:graphicData>
              </a:graphic>
            </wp:inline>
          </w:drawing>
        </w:r>
        <w:r w:rsidR="00C70118" w:rsidDel="008670EC">
          <w:delText>sons for MBC f</w:delText>
        </w:r>
        <w:commentRangeStart w:id="37"/>
        <w:r w:rsidR="00C70118" w:rsidDel="008670EC">
          <w:delText>or each day.</w:delText>
        </w:r>
        <w:commentRangeEnd w:id="37"/>
        <w:r w:rsidR="00564ED8" w:rsidDel="008670EC">
          <w:rPr>
            <w:rStyle w:val="CommentReference"/>
            <w:i w:val="0"/>
            <w:iCs w:val="0"/>
            <w:color w:val="auto"/>
          </w:rPr>
          <w:commentReference w:id="37"/>
        </w:r>
      </w:del>
    </w:p>
    <w:p w14:paraId="0BC68776" w14:textId="77777777" w:rsidR="00D17AAC" w:rsidRDefault="00D17AAC" w:rsidP="00D17AAC">
      <w:pPr>
        <w:keepNext/>
      </w:pPr>
      <w:r>
        <w:rPr>
          <w:noProof/>
        </w:rPr>
        <w:lastRenderedPageBreak/>
        <w:drawing>
          <wp:inline distT="0" distB="0" distL="0" distR="0" wp14:anchorId="52438E84" wp14:editId="04BF4AFA">
            <wp:extent cx="3238500" cy="3238500"/>
            <wp:effectExtent l="0" t="0" r="0" b="0"/>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_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8500" cy="3238500"/>
                    </a:xfrm>
                    <a:prstGeom prst="rect">
                      <a:avLst/>
                    </a:prstGeom>
                  </pic:spPr>
                </pic:pic>
              </a:graphicData>
            </a:graphic>
          </wp:inline>
        </w:drawing>
      </w:r>
    </w:p>
    <w:p w14:paraId="5A475FEE" w14:textId="77777777" w:rsidR="00D17AAC" w:rsidRDefault="00D17AAC" w:rsidP="00D17AAC">
      <w:pPr>
        <w:pStyle w:val="Caption"/>
      </w:pPr>
      <w:r>
        <w:t xml:space="preserve">Figure </w:t>
      </w:r>
      <w:r w:rsidR="008670EC">
        <w:fldChar w:fldCharType="begin"/>
      </w:r>
      <w:r w:rsidR="008670EC">
        <w:instrText xml:space="preserve"> SEQ Figure \* ARABIC </w:instrText>
      </w:r>
      <w:r w:rsidR="008670EC">
        <w:fldChar w:fldCharType="separate"/>
      </w:r>
      <w:r w:rsidR="001C579C">
        <w:rPr>
          <w:noProof/>
        </w:rPr>
        <w:t>5</w:t>
      </w:r>
      <w:r w:rsidR="008670EC">
        <w:rPr>
          <w:noProof/>
        </w:rPr>
        <w:fldChar w:fldCharType="end"/>
      </w:r>
      <w:r w:rsidR="00C70118">
        <w:t xml:space="preserve"> NMDS ordination of the weighted </w:t>
      </w:r>
      <w:proofErr w:type="spellStart"/>
      <w:r w:rsidR="00C70118">
        <w:t>unifrac</w:t>
      </w:r>
      <w:proofErr w:type="spellEnd"/>
      <w:r w:rsidR="00C70118">
        <w:t xml:space="preserve"> distance.</w:t>
      </w:r>
    </w:p>
    <w:p w14:paraId="7F3811C9" w14:textId="77777777" w:rsidR="004E4B9D" w:rsidRDefault="004E4B9D" w:rsidP="004E4B9D">
      <w:pPr>
        <w:keepNext/>
      </w:pPr>
      <w:r>
        <w:rPr>
          <w:i/>
          <w:iCs/>
          <w:noProof/>
        </w:rPr>
        <w:drawing>
          <wp:inline distT="0" distB="0" distL="0" distR="0" wp14:anchorId="39AC1750" wp14:editId="1A071E46">
            <wp:extent cx="4114800" cy="205740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strain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14800" cy="2057400"/>
                    </a:xfrm>
                    <a:prstGeom prst="rect">
                      <a:avLst/>
                    </a:prstGeom>
                  </pic:spPr>
                </pic:pic>
              </a:graphicData>
            </a:graphic>
          </wp:inline>
        </w:drawing>
      </w:r>
    </w:p>
    <w:p w14:paraId="250F548A" w14:textId="77777777" w:rsidR="004E4B9D" w:rsidRDefault="004E4B9D" w:rsidP="004E4B9D">
      <w:pPr>
        <w:pStyle w:val="Caption"/>
      </w:pPr>
      <w:r>
        <w:t xml:space="preserve">Figure </w:t>
      </w:r>
      <w:r w:rsidR="008670EC">
        <w:fldChar w:fldCharType="begin"/>
      </w:r>
      <w:r w:rsidR="008670EC">
        <w:instrText xml:space="preserve"> SEQ Figure \* ARABIC </w:instrText>
      </w:r>
      <w:r w:rsidR="008670EC">
        <w:fldChar w:fldCharType="separate"/>
      </w:r>
      <w:r w:rsidR="001C579C">
        <w:rPr>
          <w:noProof/>
        </w:rPr>
        <w:t>6</w:t>
      </w:r>
      <w:r w:rsidR="008670EC">
        <w:rPr>
          <w:noProof/>
        </w:rPr>
        <w:fldChar w:fldCharType="end"/>
      </w:r>
      <w:r w:rsidR="00C70118">
        <w:t xml:space="preserve"> </w:t>
      </w:r>
      <w:proofErr w:type="spellStart"/>
      <w:r w:rsidR="00C70118">
        <w:t>dbRDA</w:t>
      </w:r>
      <w:proofErr w:type="spellEnd"/>
      <w:r w:rsidR="00C70118">
        <w:t xml:space="preserve"> ordination with environmental variables fit. </w:t>
      </w:r>
    </w:p>
    <w:p w14:paraId="582B0A2C" w14:textId="77777777" w:rsidR="004E4B9D" w:rsidRDefault="004E4B9D" w:rsidP="004E4B9D">
      <w:pPr>
        <w:keepNext/>
      </w:pPr>
      <w:r>
        <w:rPr>
          <w:noProof/>
        </w:rPr>
        <w:lastRenderedPageBreak/>
        <w:drawing>
          <wp:inline distT="0" distB="0" distL="0" distR="0" wp14:anchorId="1E211E7A" wp14:editId="779AE6E3">
            <wp:extent cx="4114800" cy="3429000"/>
            <wp:effectExtent l="0" t="0" r="0" b="0"/>
            <wp:docPr id="4" name="Picture 4" descr="A close up of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clust_referenc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4800" cy="3429000"/>
                    </a:xfrm>
                    <a:prstGeom prst="rect">
                      <a:avLst/>
                    </a:prstGeom>
                  </pic:spPr>
                </pic:pic>
              </a:graphicData>
            </a:graphic>
          </wp:inline>
        </w:drawing>
      </w:r>
    </w:p>
    <w:p w14:paraId="0632243D" w14:textId="77777777" w:rsidR="004E4B9D" w:rsidRDefault="004E4B9D" w:rsidP="004E4B9D">
      <w:pPr>
        <w:pStyle w:val="Caption"/>
      </w:pPr>
      <w:r>
        <w:t xml:space="preserve">Figure </w:t>
      </w:r>
      <w:r w:rsidR="008670EC">
        <w:fldChar w:fldCharType="begin"/>
      </w:r>
      <w:r w:rsidR="008670EC">
        <w:instrText xml:space="preserve"> SEQ Figure \* ARABIC </w:instrText>
      </w:r>
      <w:r w:rsidR="008670EC">
        <w:fldChar w:fldCharType="separate"/>
      </w:r>
      <w:r w:rsidR="001C579C">
        <w:rPr>
          <w:noProof/>
        </w:rPr>
        <w:t>7</w:t>
      </w:r>
      <w:r w:rsidR="008670EC">
        <w:rPr>
          <w:noProof/>
        </w:rPr>
        <w:fldChar w:fldCharType="end"/>
      </w:r>
    </w:p>
    <w:p w14:paraId="4CA4DB00" w14:textId="77777777" w:rsidR="004E4B9D" w:rsidRDefault="004E4B9D" w:rsidP="004E4B9D">
      <w:pPr>
        <w:keepNext/>
      </w:pPr>
      <w:r>
        <w:rPr>
          <w:noProof/>
        </w:rPr>
        <w:drawing>
          <wp:inline distT="0" distB="0" distL="0" distR="0" wp14:anchorId="0C9897FE" wp14:editId="550B92C2">
            <wp:extent cx="4114800" cy="3429000"/>
            <wp:effectExtent l="0" t="0" r="0" b="0"/>
            <wp:docPr id="5" name="Picture 5" descr="A close up of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clust_alfalf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4800" cy="3429000"/>
                    </a:xfrm>
                    <a:prstGeom prst="rect">
                      <a:avLst/>
                    </a:prstGeom>
                  </pic:spPr>
                </pic:pic>
              </a:graphicData>
            </a:graphic>
          </wp:inline>
        </w:drawing>
      </w:r>
    </w:p>
    <w:p w14:paraId="6B727A98" w14:textId="77777777" w:rsidR="004E4B9D" w:rsidRDefault="004E4B9D" w:rsidP="004E4B9D">
      <w:pPr>
        <w:pStyle w:val="Caption"/>
      </w:pPr>
      <w:r>
        <w:t xml:space="preserve">Figure </w:t>
      </w:r>
      <w:r w:rsidR="008670EC">
        <w:fldChar w:fldCharType="begin"/>
      </w:r>
      <w:r w:rsidR="008670EC">
        <w:instrText xml:space="preserve"> SEQ Figure \* ARABIC </w:instrText>
      </w:r>
      <w:r w:rsidR="008670EC">
        <w:fldChar w:fldCharType="separate"/>
      </w:r>
      <w:r w:rsidR="001C579C">
        <w:rPr>
          <w:noProof/>
        </w:rPr>
        <w:t>8</w:t>
      </w:r>
      <w:r w:rsidR="008670EC">
        <w:rPr>
          <w:noProof/>
        </w:rPr>
        <w:fldChar w:fldCharType="end"/>
      </w:r>
    </w:p>
    <w:p w14:paraId="21D61321" w14:textId="77777777" w:rsidR="004E4B9D" w:rsidRDefault="004E4B9D" w:rsidP="004E4B9D">
      <w:pPr>
        <w:keepNext/>
      </w:pPr>
      <w:r>
        <w:rPr>
          <w:noProof/>
        </w:rPr>
        <w:lastRenderedPageBreak/>
        <w:drawing>
          <wp:inline distT="0" distB="0" distL="0" distR="0" wp14:anchorId="380A121D" wp14:editId="7565C31D">
            <wp:extent cx="4114800" cy="3429000"/>
            <wp:effectExtent l="0" t="0" r="0" b="0"/>
            <wp:docPr id="6" name="Picture 6"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clust_compo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14800" cy="3429000"/>
                    </a:xfrm>
                    <a:prstGeom prst="rect">
                      <a:avLst/>
                    </a:prstGeom>
                  </pic:spPr>
                </pic:pic>
              </a:graphicData>
            </a:graphic>
          </wp:inline>
        </w:drawing>
      </w:r>
    </w:p>
    <w:p w14:paraId="2CA8A0D9" w14:textId="77777777" w:rsidR="004E4B9D" w:rsidRDefault="004E4B9D" w:rsidP="004E4B9D">
      <w:pPr>
        <w:pStyle w:val="Caption"/>
      </w:pPr>
      <w:r>
        <w:t xml:space="preserve">Figure </w:t>
      </w:r>
      <w:r w:rsidR="008670EC">
        <w:fldChar w:fldCharType="begin"/>
      </w:r>
      <w:r w:rsidR="008670EC">
        <w:instrText xml:space="preserve"> SEQ Figure \* ARABIC </w:instrText>
      </w:r>
      <w:r w:rsidR="008670EC">
        <w:fldChar w:fldCharType="separate"/>
      </w:r>
      <w:r w:rsidR="001C579C">
        <w:rPr>
          <w:noProof/>
        </w:rPr>
        <w:t>9</w:t>
      </w:r>
      <w:r w:rsidR="008670EC">
        <w:rPr>
          <w:noProof/>
        </w:rPr>
        <w:fldChar w:fldCharType="end"/>
      </w:r>
    </w:p>
    <w:p w14:paraId="5C2F5FB9" w14:textId="77777777" w:rsidR="004E4B9D" w:rsidRDefault="004E4B9D" w:rsidP="004E4B9D">
      <w:pPr>
        <w:keepNext/>
      </w:pPr>
      <w:r>
        <w:rPr>
          <w:noProof/>
        </w:rPr>
        <w:drawing>
          <wp:inline distT="0" distB="0" distL="0" distR="0" wp14:anchorId="5BFB34E8" wp14:editId="4F298E68">
            <wp:extent cx="4114800" cy="3429000"/>
            <wp:effectExtent l="0" t="0" r="0" b="0"/>
            <wp:docPr id="7" name="Picture 7" descr="A close up of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clust_mix.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4800" cy="3429000"/>
                    </a:xfrm>
                    <a:prstGeom prst="rect">
                      <a:avLst/>
                    </a:prstGeom>
                  </pic:spPr>
                </pic:pic>
              </a:graphicData>
            </a:graphic>
          </wp:inline>
        </w:drawing>
      </w:r>
    </w:p>
    <w:p w14:paraId="20783392" w14:textId="77777777" w:rsidR="004E4B9D" w:rsidRDefault="004E4B9D" w:rsidP="004E4B9D">
      <w:pPr>
        <w:pStyle w:val="Caption"/>
      </w:pPr>
      <w:r>
        <w:t xml:space="preserve">Figure </w:t>
      </w:r>
      <w:r w:rsidR="008670EC">
        <w:fldChar w:fldCharType="begin"/>
      </w:r>
      <w:r w:rsidR="008670EC">
        <w:instrText xml:space="preserve"> SEQ Figure \* ARABIC </w:instrText>
      </w:r>
      <w:r w:rsidR="008670EC">
        <w:fldChar w:fldCharType="separate"/>
      </w:r>
      <w:r w:rsidR="001C579C">
        <w:rPr>
          <w:noProof/>
        </w:rPr>
        <w:t>10</w:t>
      </w:r>
      <w:r w:rsidR="008670EC">
        <w:rPr>
          <w:noProof/>
        </w:rPr>
        <w:fldChar w:fldCharType="end"/>
      </w:r>
    </w:p>
    <w:p w14:paraId="3E5F2914" w14:textId="77777777" w:rsidR="004E4B9D" w:rsidRDefault="004E4B9D" w:rsidP="004E4B9D">
      <w:pPr>
        <w:keepNext/>
      </w:pPr>
      <w:r>
        <w:rPr>
          <w:noProof/>
        </w:rPr>
        <w:lastRenderedPageBreak/>
        <w:drawing>
          <wp:inline distT="0" distB="0" distL="0" distR="0" wp14:anchorId="08491BBA" wp14:editId="77B97048">
            <wp:extent cx="4114800" cy="4566920"/>
            <wp:effectExtent l="0" t="0" r="0" b="508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FC2ALFEARL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14:paraId="63B7B137" w14:textId="77777777" w:rsidR="004E4B9D" w:rsidRDefault="004E4B9D" w:rsidP="004E4B9D">
      <w:pPr>
        <w:pStyle w:val="Caption"/>
      </w:pPr>
      <w:r>
        <w:t xml:space="preserve">Figure </w:t>
      </w:r>
      <w:r w:rsidR="008670EC">
        <w:fldChar w:fldCharType="begin"/>
      </w:r>
      <w:r w:rsidR="008670EC">
        <w:instrText xml:space="preserve"> SEQ Figure \* ARABIC </w:instrText>
      </w:r>
      <w:r w:rsidR="008670EC">
        <w:fldChar w:fldCharType="separate"/>
      </w:r>
      <w:r w:rsidR="001C579C">
        <w:rPr>
          <w:noProof/>
        </w:rPr>
        <w:t>11</w:t>
      </w:r>
      <w:r w:rsidR="008670EC">
        <w:rPr>
          <w:noProof/>
        </w:rPr>
        <w:fldChar w:fldCharType="end"/>
      </w:r>
    </w:p>
    <w:p w14:paraId="191679BA" w14:textId="77777777" w:rsidR="004E4B9D" w:rsidRDefault="004E4B9D" w:rsidP="004E4B9D">
      <w:pPr>
        <w:keepNext/>
      </w:pPr>
      <w:r>
        <w:rPr>
          <w:noProof/>
        </w:rPr>
        <w:lastRenderedPageBreak/>
        <w:drawing>
          <wp:inline distT="0" distB="0" distL="0" distR="0" wp14:anchorId="20155F76" wp14:editId="6EFBFB85">
            <wp:extent cx="4114800" cy="4566920"/>
            <wp:effectExtent l="0" t="0" r="0" b="508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FC2ALFLA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14:paraId="0E4899E2" w14:textId="77777777" w:rsidR="004E4B9D" w:rsidRDefault="004E4B9D" w:rsidP="004E4B9D">
      <w:pPr>
        <w:pStyle w:val="Caption"/>
      </w:pPr>
      <w:r>
        <w:t xml:space="preserve">Figure </w:t>
      </w:r>
      <w:r w:rsidR="008670EC">
        <w:fldChar w:fldCharType="begin"/>
      </w:r>
      <w:r w:rsidR="008670EC">
        <w:instrText xml:space="preserve"> SEQ Figure \* ARABIC </w:instrText>
      </w:r>
      <w:r w:rsidR="008670EC">
        <w:fldChar w:fldCharType="separate"/>
      </w:r>
      <w:r w:rsidR="001C579C">
        <w:rPr>
          <w:noProof/>
        </w:rPr>
        <w:t>12</w:t>
      </w:r>
      <w:r w:rsidR="008670EC">
        <w:rPr>
          <w:noProof/>
        </w:rPr>
        <w:fldChar w:fldCharType="end"/>
      </w:r>
    </w:p>
    <w:p w14:paraId="12442741" w14:textId="77777777" w:rsidR="004E4B9D" w:rsidRDefault="004E4B9D" w:rsidP="004E4B9D">
      <w:pPr>
        <w:keepNext/>
      </w:pPr>
      <w:r>
        <w:rPr>
          <w:noProof/>
        </w:rPr>
        <w:lastRenderedPageBreak/>
        <w:drawing>
          <wp:inline distT="0" distB="0" distL="0" distR="0" wp14:anchorId="53ED0C5C" wp14:editId="480006C1">
            <wp:extent cx="4114800" cy="4566920"/>
            <wp:effectExtent l="0" t="0" r="0" b="5080"/>
            <wp:docPr id="13" name="Picture 1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FC2COMPEARL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14:paraId="5BA2AC46" w14:textId="77777777" w:rsidR="004E4B9D" w:rsidRDefault="004E4B9D" w:rsidP="004E4B9D">
      <w:pPr>
        <w:pStyle w:val="Caption"/>
      </w:pPr>
      <w:r>
        <w:t xml:space="preserve">Figure </w:t>
      </w:r>
      <w:r w:rsidR="008670EC">
        <w:fldChar w:fldCharType="begin"/>
      </w:r>
      <w:r w:rsidR="008670EC">
        <w:instrText xml:space="preserve"> SEQ Figure \* ARABIC </w:instrText>
      </w:r>
      <w:r w:rsidR="008670EC">
        <w:fldChar w:fldCharType="separate"/>
      </w:r>
      <w:r w:rsidR="001C579C">
        <w:rPr>
          <w:noProof/>
        </w:rPr>
        <w:t>13</w:t>
      </w:r>
      <w:r w:rsidR="008670EC">
        <w:rPr>
          <w:noProof/>
        </w:rPr>
        <w:fldChar w:fldCharType="end"/>
      </w:r>
    </w:p>
    <w:p w14:paraId="0AB7D419" w14:textId="77777777" w:rsidR="004E4B9D" w:rsidRDefault="004E4B9D" w:rsidP="004E4B9D">
      <w:pPr>
        <w:keepNext/>
      </w:pPr>
      <w:r>
        <w:rPr>
          <w:noProof/>
        </w:rPr>
        <w:lastRenderedPageBreak/>
        <w:drawing>
          <wp:inline distT="0" distB="0" distL="0" distR="0" wp14:anchorId="440FF214" wp14:editId="32C6CC8C">
            <wp:extent cx="4114800" cy="4566920"/>
            <wp:effectExtent l="0" t="0" r="0" b="508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FC2COMPLA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14:paraId="49506E51" w14:textId="77777777" w:rsidR="004E4B9D" w:rsidRDefault="004E4B9D" w:rsidP="004E4B9D">
      <w:pPr>
        <w:pStyle w:val="Caption"/>
      </w:pPr>
      <w:r>
        <w:t xml:space="preserve">Figure </w:t>
      </w:r>
      <w:r w:rsidR="008670EC">
        <w:fldChar w:fldCharType="begin"/>
      </w:r>
      <w:r w:rsidR="008670EC">
        <w:instrText xml:space="preserve"> SEQ Figure \* ARABIC </w:instrText>
      </w:r>
      <w:r w:rsidR="008670EC">
        <w:fldChar w:fldCharType="separate"/>
      </w:r>
      <w:r w:rsidR="001C579C">
        <w:rPr>
          <w:noProof/>
        </w:rPr>
        <w:t>14</w:t>
      </w:r>
      <w:r w:rsidR="008670EC">
        <w:rPr>
          <w:noProof/>
        </w:rPr>
        <w:fldChar w:fldCharType="end"/>
      </w:r>
    </w:p>
    <w:p w14:paraId="2DA4EBD9" w14:textId="77777777" w:rsidR="004E4B9D" w:rsidRDefault="004E4B9D" w:rsidP="004E4B9D">
      <w:pPr>
        <w:keepNext/>
      </w:pPr>
      <w:r>
        <w:rPr>
          <w:noProof/>
        </w:rPr>
        <w:lastRenderedPageBreak/>
        <w:drawing>
          <wp:inline distT="0" distB="0" distL="0" distR="0" wp14:anchorId="0FA1E430" wp14:editId="50BBCA4C">
            <wp:extent cx="4114800" cy="4566920"/>
            <wp:effectExtent l="0" t="0" r="0" b="508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FC2MIXEARL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14:paraId="2AF8B62E" w14:textId="77777777" w:rsidR="004E4B9D" w:rsidRDefault="004E4B9D" w:rsidP="004E4B9D">
      <w:pPr>
        <w:pStyle w:val="Caption"/>
      </w:pPr>
      <w:r>
        <w:t xml:space="preserve">Figure </w:t>
      </w:r>
      <w:r w:rsidR="008670EC">
        <w:fldChar w:fldCharType="begin"/>
      </w:r>
      <w:r w:rsidR="008670EC">
        <w:instrText xml:space="preserve"> SEQ Figure \* ARABIC </w:instrText>
      </w:r>
      <w:r w:rsidR="008670EC">
        <w:fldChar w:fldCharType="separate"/>
      </w:r>
      <w:r w:rsidR="001C579C">
        <w:rPr>
          <w:noProof/>
        </w:rPr>
        <w:t>15</w:t>
      </w:r>
      <w:r w:rsidR="008670EC">
        <w:rPr>
          <w:noProof/>
        </w:rPr>
        <w:fldChar w:fldCharType="end"/>
      </w:r>
    </w:p>
    <w:p w14:paraId="2271CE17" w14:textId="77777777" w:rsidR="004E4B9D" w:rsidRDefault="004E4B9D" w:rsidP="004E4B9D">
      <w:pPr>
        <w:keepNext/>
      </w:pPr>
      <w:r>
        <w:rPr>
          <w:noProof/>
        </w:rPr>
        <w:lastRenderedPageBreak/>
        <w:drawing>
          <wp:inline distT="0" distB="0" distL="0" distR="0" wp14:anchorId="4F4C9CAD" wp14:editId="4923753C">
            <wp:extent cx="4114800" cy="4566920"/>
            <wp:effectExtent l="0" t="0" r="0" b="508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FC2MIXLA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14:paraId="02FC17DC" w14:textId="77777777" w:rsidR="004E4B9D" w:rsidRDefault="004E4B9D" w:rsidP="004E4B9D">
      <w:pPr>
        <w:pStyle w:val="Caption"/>
      </w:pPr>
      <w:r>
        <w:t xml:space="preserve">Figure </w:t>
      </w:r>
      <w:r w:rsidR="008670EC">
        <w:fldChar w:fldCharType="begin"/>
      </w:r>
      <w:r w:rsidR="008670EC">
        <w:instrText xml:space="preserve"> SEQ Figure \* ARABIC </w:instrText>
      </w:r>
      <w:r w:rsidR="008670EC">
        <w:fldChar w:fldCharType="separate"/>
      </w:r>
      <w:r w:rsidR="001C579C">
        <w:rPr>
          <w:noProof/>
        </w:rPr>
        <w:t>16</w:t>
      </w:r>
      <w:r w:rsidR="008670EC">
        <w:rPr>
          <w:noProof/>
        </w:rPr>
        <w:fldChar w:fldCharType="end"/>
      </w:r>
    </w:p>
    <w:p w14:paraId="1C2BFBAF" w14:textId="77777777" w:rsidR="001C579C" w:rsidRDefault="001C579C" w:rsidP="001C579C">
      <w:pPr>
        <w:keepNext/>
      </w:pPr>
      <w:r>
        <w:rPr>
          <w:noProof/>
        </w:rPr>
        <w:lastRenderedPageBreak/>
        <w:drawing>
          <wp:inline distT="0" distB="0" distL="0" distR="0" wp14:anchorId="70555736" wp14:editId="14FF9959">
            <wp:extent cx="4759960" cy="8229600"/>
            <wp:effectExtent l="0" t="0" r="254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p_tree_walienshilight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59960" cy="8229600"/>
                    </a:xfrm>
                    <a:prstGeom prst="rect">
                      <a:avLst/>
                    </a:prstGeom>
                  </pic:spPr>
                </pic:pic>
              </a:graphicData>
            </a:graphic>
          </wp:inline>
        </w:drawing>
      </w:r>
    </w:p>
    <w:p w14:paraId="5E633B39" w14:textId="77777777" w:rsidR="001C579C" w:rsidRDefault="001C579C" w:rsidP="001C579C">
      <w:pPr>
        <w:pStyle w:val="Caption"/>
      </w:pPr>
      <w:r>
        <w:lastRenderedPageBreak/>
        <w:t xml:space="preserve">Figure </w:t>
      </w:r>
      <w:r w:rsidR="008670EC">
        <w:fldChar w:fldCharType="begin"/>
      </w:r>
      <w:r w:rsidR="008670EC">
        <w:instrText xml:space="preserve"> SEQ Figure \* ARABIC </w:instrText>
      </w:r>
      <w:r w:rsidR="008670EC">
        <w:fldChar w:fldCharType="separate"/>
      </w:r>
      <w:r>
        <w:rPr>
          <w:noProof/>
        </w:rPr>
        <w:t>17</w:t>
      </w:r>
      <w:r w:rsidR="008670EC">
        <w:rPr>
          <w:noProof/>
        </w:rPr>
        <w:fldChar w:fldCharType="end"/>
      </w:r>
    </w:p>
    <w:p w14:paraId="1FE3D19A" w14:textId="77777777" w:rsidR="001C579C" w:rsidRDefault="001C579C" w:rsidP="001C579C">
      <w:pPr>
        <w:keepNext/>
      </w:pPr>
      <w:r>
        <w:rPr>
          <w:noProof/>
        </w:rPr>
        <w:drawing>
          <wp:inline distT="0" distB="0" distL="0" distR="0" wp14:anchorId="2CAAA002" wp14:editId="28C93ACE">
            <wp:extent cx="5943600" cy="7691755"/>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TU0049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01ECB6E6" w14:textId="77777777" w:rsidR="001C579C" w:rsidRDefault="001C579C" w:rsidP="001C579C">
      <w:pPr>
        <w:pStyle w:val="Caption"/>
      </w:pPr>
      <w:r>
        <w:t xml:space="preserve">Figure </w:t>
      </w:r>
      <w:r w:rsidR="008670EC">
        <w:fldChar w:fldCharType="begin"/>
      </w:r>
      <w:r w:rsidR="008670EC">
        <w:instrText xml:space="preserve"> SEQ Figure \* ARABIC </w:instrText>
      </w:r>
      <w:r w:rsidR="008670EC">
        <w:fldChar w:fldCharType="separate"/>
      </w:r>
      <w:r>
        <w:rPr>
          <w:noProof/>
        </w:rPr>
        <w:t>18</w:t>
      </w:r>
      <w:r w:rsidR="008670EC">
        <w:rPr>
          <w:noProof/>
        </w:rPr>
        <w:fldChar w:fldCharType="end"/>
      </w:r>
    </w:p>
    <w:p w14:paraId="713140A3" w14:textId="77777777" w:rsidR="001C579C" w:rsidRDefault="001C579C" w:rsidP="001C579C">
      <w:pPr>
        <w:keepNext/>
      </w:pPr>
      <w:r>
        <w:rPr>
          <w:noProof/>
        </w:rPr>
        <w:lastRenderedPageBreak/>
        <w:drawing>
          <wp:inline distT="0" distB="0" distL="0" distR="0" wp14:anchorId="4AE1AEA7" wp14:editId="4EF610E3">
            <wp:extent cx="5943600" cy="7691755"/>
            <wp:effectExtent l="0" t="0" r="0" b="444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U0006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09899812" w14:textId="77777777" w:rsidR="001C579C" w:rsidRDefault="001C579C" w:rsidP="001C579C">
      <w:pPr>
        <w:pStyle w:val="Caption"/>
      </w:pPr>
      <w:r>
        <w:t xml:space="preserve">Figure </w:t>
      </w:r>
      <w:r w:rsidR="008670EC">
        <w:fldChar w:fldCharType="begin"/>
      </w:r>
      <w:r w:rsidR="008670EC">
        <w:instrText xml:space="preserve"> SEQ Figure \* ARABIC </w:instrText>
      </w:r>
      <w:r w:rsidR="008670EC">
        <w:fldChar w:fldCharType="separate"/>
      </w:r>
      <w:r>
        <w:rPr>
          <w:noProof/>
        </w:rPr>
        <w:t>19</w:t>
      </w:r>
      <w:r w:rsidR="008670EC">
        <w:rPr>
          <w:noProof/>
        </w:rPr>
        <w:fldChar w:fldCharType="end"/>
      </w:r>
    </w:p>
    <w:p w14:paraId="7E9B8F7A" w14:textId="77777777" w:rsidR="001C579C" w:rsidRDefault="001C579C" w:rsidP="001C579C">
      <w:pPr>
        <w:keepNext/>
      </w:pPr>
      <w:r>
        <w:rPr>
          <w:noProof/>
        </w:rPr>
        <w:lastRenderedPageBreak/>
        <w:drawing>
          <wp:inline distT="0" distB="0" distL="0" distR="0" wp14:anchorId="50F2B499" wp14:editId="0A072D26">
            <wp:extent cx="5943600" cy="47548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falfa_early_area_responder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30DC2A37" w14:textId="77777777" w:rsidR="001C579C" w:rsidRDefault="001C579C" w:rsidP="001C579C">
      <w:pPr>
        <w:pStyle w:val="Caption"/>
      </w:pPr>
      <w:r>
        <w:t xml:space="preserve">Figure </w:t>
      </w:r>
      <w:r w:rsidR="008670EC">
        <w:fldChar w:fldCharType="begin"/>
      </w:r>
      <w:r w:rsidR="008670EC">
        <w:instrText xml:space="preserve"> SEQ Figure \* ARABIC </w:instrText>
      </w:r>
      <w:r w:rsidR="008670EC">
        <w:fldChar w:fldCharType="separate"/>
      </w:r>
      <w:r>
        <w:rPr>
          <w:noProof/>
        </w:rPr>
        <w:t>20</w:t>
      </w:r>
      <w:r w:rsidR="008670EC">
        <w:rPr>
          <w:noProof/>
        </w:rPr>
        <w:fldChar w:fldCharType="end"/>
      </w:r>
    </w:p>
    <w:p w14:paraId="094C533B" w14:textId="77777777" w:rsidR="001C579C" w:rsidRDefault="001C579C" w:rsidP="001C579C">
      <w:pPr>
        <w:keepNext/>
      </w:pPr>
      <w:r>
        <w:rPr>
          <w:noProof/>
        </w:rPr>
        <w:lastRenderedPageBreak/>
        <w:drawing>
          <wp:inline distT="0" distB="0" distL="0" distR="0" wp14:anchorId="505BBCEE" wp14:editId="6A6BE427">
            <wp:extent cx="5943600" cy="4754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falfa_late_area_responder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5021AA57" w14:textId="77777777" w:rsidR="001C579C" w:rsidRDefault="001C579C" w:rsidP="001C579C">
      <w:pPr>
        <w:pStyle w:val="Caption"/>
      </w:pPr>
      <w:r>
        <w:t xml:space="preserve">Figure </w:t>
      </w:r>
      <w:r w:rsidR="008670EC">
        <w:fldChar w:fldCharType="begin"/>
      </w:r>
      <w:r w:rsidR="008670EC">
        <w:instrText xml:space="preserve"> SEQ Figure \* ARABIC </w:instrText>
      </w:r>
      <w:r w:rsidR="008670EC">
        <w:fldChar w:fldCharType="separate"/>
      </w:r>
      <w:r>
        <w:rPr>
          <w:noProof/>
        </w:rPr>
        <w:t>21</w:t>
      </w:r>
      <w:r w:rsidR="008670EC">
        <w:rPr>
          <w:noProof/>
        </w:rPr>
        <w:fldChar w:fldCharType="end"/>
      </w:r>
    </w:p>
    <w:p w14:paraId="3690B661" w14:textId="77777777" w:rsidR="001C579C" w:rsidRDefault="001C579C" w:rsidP="001C579C">
      <w:pPr>
        <w:keepNext/>
      </w:pPr>
      <w:r>
        <w:rPr>
          <w:noProof/>
        </w:rPr>
        <w:lastRenderedPageBreak/>
        <w:drawing>
          <wp:inline distT="0" distB="0" distL="0" distR="0" wp14:anchorId="481CA95F" wp14:editId="0E9A8F5C">
            <wp:extent cx="5943600" cy="4754880"/>
            <wp:effectExtent l="0" t="0" r="0"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ost_early_area_responder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68B17ADB" w14:textId="77777777" w:rsidR="001C579C" w:rsidRDefault="001C579C" w:rsidP="001C579C">
      <w:pPr>
        <w:pStyle w:val="Caption"/>
      </w:pPr>
      <w:r>
        <w:t xml:space="preserve">Figure </w:t>
      </w:r>
      <w:r w:rsidR="008670EC">
        <w:fldChar w:fldCharType="begin"/>
      </w:r>
      <w:r w:rsidR="008670EC">
        <w:instrText xml:space="preserve"> SEQ Figure \* ARABIC </w:instrText>
      </w:r>
      <w:r w:rsidR="008670EC">
        <w:fldChar w:fldCharType="separate"/>
      </w:r>
      <w:r>
        <w:rPr>
          <w:noProof/>
        </w:rPr>
        <w:t>22</w:t>
      </w:r>
      <w:r w:rsidR="008670EC">
        <w:rPr>
          <w:noProof/>
        </w:rPr>
        <w:fldChar w:fldCharType="end"/>
      </w:r>
    </w:p>
    <w:p w14:paraId="7BC318AB" w14:textId="77777777" w:rsidR="001C579C" w:rsidRDefault="001C579C" w:rsidP="001C579C">
      <w:pPr>
        <w:keepNext/>
      </w:pPr>
      <w:r>
        <w:rPr>
          <w:noProof/>
        </w:rPr>
        <w:lastRenderedPageBreak/>
        <w:drawing>
          <wp:inline distT="0" distB="0" distL="0" distR="0" wp14:anchorId="5A7A7AD6" wp14:editId="27C74959">
            <wp:extent cx="5943600" cy="475488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ost_late_area_responder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069654A8" w14:textId="77777777" w:rsidR="001C579C" w:rsidRDefault="001C579C" w:rsidP="001C579C">
      <w:pPr>
        <w:pStyle w:val="Caption"/>
      </w:pPr>
      <w:r>
        <w:t xml:space="preserve">Figure </w:t>
      </w:r>
      <w:r w:rsidR="008670EC">
        <w:fldChar w:fldCharType="begin"/>
      </w:r>
      <w:r w:rsidR="008670EC">
        <w:instrText xml:space="preserve"> SEQ Figure \* ARABIC </w:instrText>
      </w:r>
      <w:r w:rsidR="008670EC">
        <w:fldChar w:fldCharType="separate"/>
      </w:r>
      <w:r>
        <w:rPr>
          <w:noProof/>
        </w:rPr>
        <w:t>23</w:t>
      </w:r>
      <w:r w:rsidR="008670EC">
        <w:rPr>
          <w:noProof/>
        </w:rPr>
        <w:fldChar w:fldCharType="end"/>
      </w:r>
    </w:p>
    <w:p w14:paraId="503A604F" w14:textId="77777777" w:rsidR="001C579C" w:rsidRDefault="001C579C" w:rsidP="001C579C">
      <w:pPr>
        <w:keepNext/>
      </w:pPr>
      <w:r>
        <w:rPr>
          <w:noProof/>
        </w:rPr>
        <w:lastRenderedPageBreak/>
        <w:drawing>
          <wp:inline distT="0" distB="0" distL="0" distR="0" wp14:anchorId="23559A80" wp14:editId="2614D8B3">
            <wp:extent cx="5943600" cy="475488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x_early_area_responde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6A8DA823" w14:textId="77777777" w:rsidR="001C579C" w:rsidRDefault="001C579C" w:rsidP="001C579C">
      <w:pPr>
        <w:pStyle w:val="Caption"/>
      </w:pPr>
      <w:r>
        <w:t xml:space="preserve">Figure </w:t>
      </w:r>
      <w:r w:rsidR="008670EC">
        <w:fldChar w:fldCharType="begin"/>
      </w:r>
      <w:r w:rsidR="008670EC">
        <w:instrText xml:space="preserve"> SEQ Figure \* ARABIC </w:instrText>
      </w:r>
      <w:r w:rsidR="008670EC">
        <w:fldChar w:fldCharType="separate"/>
      </w:r>
      <w:r>
        <w:rPr>
          <w:noProof/>
        </w:rPr>
        <w:t>24</w:t>
      </w:r>
      <w:r w:rsidR="008670EC">
        <w:rPr>
          <w:noProof/>
        </w:rPr>
        <w:fldChar w:fldCharType="end"/>
      </w:r>
    </w:p>
    <w:p w14:paraId="57784711" w14:textId="77777777" w:rsidR="001C579C" w:rsidRDefault="001C579C" w:rsidP="001C579C">
      <w:pPr>
        <w:keepNext/>
      </w:pPr>
      <w:r>
        <w:rPr>
          <w:noProof/>
        </w:rPr>
        <w:lastRenderedPageBreak/>
        <w:drawing>
          <wp:inline distT="0" distB="0" distL="0" distR="0" wp14:anchorId="08CA0759" wp14:editId="49889D46">
            <wp:extent cx="5943600" cy="4754880"/>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ix_late_area_responde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3C4B36C9" w14:textId="77777777" w:rsidR="001C579C" w:rsidRPr="001C579C" w:rsidRDefault="001C579C" w:rsidP="001C579C">
      <w:pPr>
        <w:pStyle w:val="Caption"/>
      </w:pPr>
      <w:r>
        <w:t xml:space="preserve">Figure </w:t>
      </w:r>
      <w:r w:rsidR="008670EC">
        <w:fldChar w:fldCharType="begin"/>
      </w:r>
      <w:r w:rsidR="008670EC">
        <w:instrText xml:space="preserve"> SEQ Figure \* ARABIC </w:instrText>
      </w:r>
      <w:r w:rsidR="008670EC">
        <w:fldChar w:fldCharType="separate"/>
      </w:r>
      <w:r>
        <w:rPr>
          <w:noProof/>
        </w:rPr>
        <w:t>25</w:t>
      </w:r>
      <w:r w:rsidR="008670EC">
        <w:rPr>
          <w:noProof/>
        </w:rPr>
        <w:fldChar w:fldCharType="end"/>
      </w:r>
    </w:p>
    <w:p w14:paraId="2C818E2B" w14:textId="77777777" w:rsidR="00E45063" w:rsidRDefault="00E45063" w:rsidP="00E45063"/>
    <w:p w14:paraId="0137D69A" w14:textId="77777777" w:rsidR="00E45063" w:rsidRDefault="00E45063" w:rsidP="00E45063"/>
    <w:p w14:paraId="5630704A" w14:textId="77777777" w:rsidR="00E45063" w:rsidRDefault="00E45063">
      <w:r>
        <w:br w:type="page"/>
      </w:r>
    </w:p>
    <w:p w14:paraId="1B50B661" w14:textId="77777777" w:rsidR="00E45063" w:rsidRDefault="00E45063" w:rsidP="00E45063">
      <w:pPr>
        <w:pStyle w:val="Caption"/>
        <w:keepNext/>
      </w:pPr>
      <w:r>
        <w:lastRenderedPageBreak/>
        <w:t xml:space="preserve">Table </w:t>
      </w:r>
      <w:r w:rsidR="008670EC">
        <w:fldChar w:fldCharType="begin"/>
      </w:r>
      <w:r w:rsidR="008670EC">
        <w:instrText xml:space="preserve"> SEQ Table \* ARABIC </w:instrText>
      </w:r>
      <w:r w:rsidR="008670EC">
        <w:fldChar w:fldCharType="separate"/>
      </w:r>
      <w:r w:rsidR="001C579C">
        <w:rPr>
          <w:noProof/>
        </w:rPr>
        <w:t>1</w:t>
      </w:r>
      <w:r w:rsidR="008670EC">
        <w:rPr>
          <w:noProof/>
        </w:rPr>
        <w:fldChar w:fldCharType="end"/>
      </w:r>
      <w:r w:rsidR="00C70118">
        <w:t xml:space="preserve"> Composition of the starting materials.</w:t>
      </w:r>
    </w:p>
    <w:tbl>
      <w:tblPr>
        <w:tblStyle w:val="TableGrid"/>
        <w:tblW w:w="0" w:type="auto"/>
        <w:tblLayout w:type="fixed"/>
        <w:tblLook w:val="06A0" w:firstRow="1" w:lastRow="0" w:firstColumn="1" w:lastColumn="0" w:noHBand="1" w:noVBand="1"/>
      </w:tblPr>
      <w:tblGrid>
        <w:gridCol w:w="1140"/>
        <w:gridCol w:w="840"/>
        <w:gridCol w:w="810"/>
        <w:gridCol w:w="1215"/>
        <w:gridCol w:w="675"/>
        <w:gridCol w:w="735"/>
        <w:gridCol w:w="1494"/>
      </w:tblGrid>
      <w:tr w:rsidR="00E45063" w14:paraId="3ACCFBDD" w14:textId="77777777" w:rsidTr="001C579C">
        <w:tc>
          <w:tcPr>
            <w:tcW w:w="1140" w:type="dxa"/>
          </w:tcPr>
          <w:p w14:paraId="027170F9" w14:textId="77777777" w:rsidR="00E45063" w:rsidRDefault="00E45063" w:rsidP="001C579C"/>
        </w:tc>
        <w:tc>
          <w:tcPr>
            <w:tcW w:w="840" w:type="dxa"/>
          </w:tcPr>
          <w:p w14:paraId="5507A9BE" w14:textId="77777777" w:rsidR="00E45063" w:rsidRDefault="00E45063" w:rsidP="001C579C">
            <w:r>
              <w:t>% C</w:t>
            </w:r>
          </w:p>
        </w:tc>
        <w:tc>
          <w:tcPr>
            <w:tcW w:w="810" w:type="dxa"/>
          </w:tcPr>
          <w:p w14:paraId="2207BB17" w14:textId="77777777" w:rsidR="00E45063" w:rsidRDefault="00E45063" w:rsidP="001C579C">
            <w:r>
              <w:t>% N</w:t>
            </w:r>
          </w:p>
        </w:tc>
        <w:tc>
          <w:tcPr>
            <w:tcW w:w="1215" w:type="dxa"/>
          </w:tcPr>
          <w:p w14:paraId="1DA11C67" w14:textId="77777777" w:rsidR="00E45063" w:rsidRDefault="00E45063" w:rsidP="001C579C">
            <w:r>
              <w:t>C:N ratio</w:t>
            </w:r>
          </w:p>
        </w:tc>
        <w:tc>
          <w:tcPr>
            <w:tcW w:w="675" w:type="dxa"/>
          </w:tcPr>
          <w:p w14:paraId="48CB53FD" w14:textId="77777777" w:rsidR="00E45063" w:rsidRDefault="00E45063" w:rsidP="001C579C">
            <w:r>
              <w:t>NO3</w:t>
            </w:r>
          </w:p>
        </w:tc>
        <w:tc>
          <w:tcPr>
            <w:tcW w:w="735" w:type="dxa"/>
          </w:tcPr>
          <w:p w14:paraId="3B61F012" w14:textId="77777777" w:rsidR="00E45063" w:rsidRDefault="00E45063" w:rsidP="001C579C">
            <w:r>
              <w:t>NH3</w:t>
            </w:r>
          </w:p>
        </w:tc>
        <w:tc>
          <w:tcPr>
            <w:tcW w:w="1494" w:type="dxa"/>
          </w:tcPr>
          <w:p w14:paraId="3743B03E" w14:textId="77777777" w:rsidR="00E45063" w:rsidRDefault="00E45063" w:rsidP="001C579C">
            <w:r>
              <w:t>Inorganic N</w:t>
            </w:r>
          </w:p>
        </w:tc>
      </w:tr>
      <w:tr w:rsidR="00E45063" w14:paraId="2ADE8307" w14:textId="77777777" w:rsidTr="001C579C">
        <w:tc>
          <w:tcPr>
            <w:tcW w:w="1140" w:type="dxa"/>
          </w:tcPr>
          <w:p w14:paraId="64E70FBF" w14:textId="77777777" w:rsidR="00E45063" w:rsidRDefault="00E45063" w:rsidP="001C579C">
            <w:r>
              <w:t>Soil</w:t>
            </w:r>
          </w:p>
        </w:tc>
        <w:tc>
          <w:tcPr>
            <w:tcW w:w="840" w:type="dxa"/>
          </w:tcPr>
          <w:p w14:paraId="0F53F0A6" w14:textId="77777777" w:rsidR="00E45063" w:rsidRDefault="00E45063" w:rsidP="001C579C">
            <w:r>
              <w:t>2.75</w:t>
            </w:r>
          </w:p>
        </w:tc>
        <w:tc>
          <w:tcPr>
            <w:tcW w:w="810" w:type="dxa"/>
          </w:tcPr>
          <w:p w14:paraId="2243D71D" w14:textId="77777777" w:rsidR="00E45063" w:rsidRDefault="00E45063" w:rsidP="001C579C">
            <w:r>
              <w:t>0.26</w:t>
            </w:r>
          </w:p>
        </w:tc>
        <w:tc>
          <w:tcPr>
            <w:tcW w:w="1215" w:type="dxa"/>
          </w:tcPr>
          <w:p w14:paraId="1FA03FF7" w14:textId="77777777" w:rsidR="00E45063" w:rsidRDefault="00E45063" w:rsidP="001C579C">
            <w:r>
              <w:t>10.58</w:t>
            </w:r>
          </w:p>
        </w:tc>
        <w:tc>
          <w:tcPr>
            <w:tcW w:w="675" w:type="dxa"/>
          </w:tcPr>
          <w:p w14:paraId="61C2A4B2" w14:textId="77777777" w:rsidR="00E45063" w:rsidRDefault="00E45063" w:rsidP="001C579C">
            <w:r>
              <w:t>1.20</w:t>
            </w:r>
          </w:p>
        </w:tc>
        <w:tc>
          <w:tcPr>
            <w:tcW w:w="735" w:type="dxa"/>
          </w:tcPr>
          <w:p w14:paraId="033522D3" w14:textId="77777777" w:rsidR="00E45063" w:rsidRDefault="00E45063" w:rsidP="001C579C">
            <w:r w:rsidRPr="00DC797A">
              <w:t>2.17</w:t>
            </w:r>
          </w:p>
        </w:tc>
        <w:tc>
          <w:tcPr>
            <w:tcW w:w="1494" w:type="dxa"/>
          </w:tcPr>
          <w:p w14:paraId="2885AA2F" w14:textId="77777777" w:rsidR="00E45063" w:rsidRDefault="00E45063" w:rsidP="001C579C">
            <w:r w:rsidRPr="00DC797A">
              <w:t>3.37</w:t>
            </w:r>
          </w:p>
        </w:tc>
      </w:tr>
      <w:tr w:rsidR="00E45063" w14:paraId="0C3B93D3" w14:textId="77777777" w:rsidTr="001C579C">
        <w:tc>
          <w:tcPr>
            <w:tcW w:w="1140" w:type="dxa"/>
          </w:tcPr>
          <w:p w14:paraId="355565A1" w14:textId="77777777" w:rsidR="00E45063" w:rsidRPr="00DC797A" w:rsidRDefault="00E45063" w:rsidP="001C579C">
            <w:r w:rsidRPr="00DC797A">
              <w:t>Alfalfa</w:t>
            </w:r>
          </w:p>
        </w:tc>
        <w:tc>
          <w:tcPr>
            <w:tcW w:w="840" w:type="dxa"/>
          </w:tcPr>
          <w:p w14:paraId="2828B345" w14:textId="77777777" w:rsidR="00E45063" w:rsidRDefault="00E45063" w:rsidP="001C579C">
            <w:r w:rsidRPr="00DC797A">
              <w:t>41.72</w:t>
            </w:r>
          </w:p>
        </w:tc>
        <w:tc>
          <w:tcPr>
            <w:tcW w:w="810" w:type="dxa"/>
          </w:tcPr>
          <w:p w14:paraId="3C72397B" w14:textId="77777777" w:rsidR="00E45063" w:rsidRDefault="00E45063" w:rsidP="001C579C">
            <w:r w:rsidRPr="00DC797A">
              <w:t>2.07</w:t>
            </w:r>
          </w:p>
        </w:tc>
        <w:tc>
          <w:tcPr>
            <w:tcW w:w="1215" w:type="dxa"/>
          </w:tcPr>
          <w:p w14:paraId="0513EE3E" w14:textId="77777777" w:rsidR="00E45063" w:rsidRPr="00DC797A" w:rsidRDefault="00E45063" w:rsidP="001C579C">
            <w:r w:rsidRPr="00DC797A">
              <w:t>20.15</w:t>
            </w:r>
          </w:p>
        </w:tc>
        <w:tc>
          <w:tcPr>
            <w:tcW w:w="675" w:type="dxa"/>
          </w:tcPr>
          <w:p w14:paraId="68A769BB" w14:textId="77777777" w:rsidR="00E45063" w:rsidRDefault="00E45063" w:rsidP="001C579C">
            <w:r w:rsidRPr="00DC797A">
              <w:t>5.30</w:t>
            </w:r>
          </w:p>
        </w:tc>
        <w:tc>
          <w:tcPr>
            <w:tcW w:w="735" w:type="dxa"/>
          </w:tcPr>
          <w:p w14:paraId="79902763" w14:textId="77777777" w:rsidR="00E45063" w:rsidRPr="00DC797A" w:rsidRDefault="00E45063" w:rsidP="001C579C">
            <w:r w:rsidRPr="00DC797A">
              <w:t>20.25</w:t>
            </w:r>
          </w:p>
        </w:tc>
        <w:tc>
          <w:tcPr>
            <w:tcW w:w="1494" w:type="dxa"/>
          </w:tcPr>
          <w:p w14:paraId="2A43F5DB" w14:textId="77777777" w:rsidR="00E45063" w:rsidRDefault="00E45063" w:rsidP="001C579C">
            <w:r w:rsidRPr="00DC797A">
              <w:t>25.55</w:t>
            </w:r>
          </w:p>
        </w:tc>
      </w:tr>
      <w:tr w:rsidR="00E45063" w14:paraId="6804A6AA" w14:textId="77777777" w:rsidTr="001C579C">
        <w:tc>
          <w:tcPr>
            <w:tcW w:w="1140" w:type="dxa"/>
          </w:tcPr>
          <w:p w14:paraId="64A2C125" w14:textId="77777777" w:rsidR="00E45063" w:rsidRDefault="00E45063" w:rsidP="001C579C">
            <w:r w:rsidRPr="00DC797A">
              <w:t>Compost</w:t>
            </w:r>
          </w:p>
        </w:tc>
        <w:tc>
          <w:tcPr>
            <w:tcW w:w="840" w:type="dxa"/>
          </w:tcPr>
          <w:p w14:paraId="52D88AD2" w14:textId="77777777" w:rsidR="00E45063" w:rsidRDefault="00E45063" w:rsidP="001C579C">
            <w:r w:rsidRPr="00DC797A">
              <w:t>33.84</w:t>
            </w:r>
          </w:p>
        </w:tc>
        <w:tc>
          <w:tcPr>
            <w:tcW w:w="810" w:type="dxa"/>
          </w:tcPr>
          <w:p w14:paraId="58528715" w14:textId="77777777" w:rsidR="00E45063" w:rsidRDefault="00E45063" w:rsidP="001C579C">
            <w:r w:rsidRPr="00DC797A">
              <w:t>1.17</w:t>
            </w:r>
          </w:p>
        </w:tc>
        <w:tc>
          <w:tcPr>
            <w:tcW w:w="1215" w:type="dxa"/>
          </w:tcPr>
          <w:p w14:paraId="711526F0" w14:textId="77777777" w:rsidR="00E45063" w:rsidRPr="00DC797A" w:rsidRDefault="00E45063" w:rsidP="001C579C">
            <w:r w:rsidRPr="00DC797A">
              <w:t>28.92</w:t>
            </w:r>
          </w:p>
        </w:tc>
        <w:tc>
          <w:tcPr>
            <w:tcW w:w="675" w:type="dxa"/>
          </w:tcPr>
          <w:p w14:paraId="5383BE1F" w14:textId="77777777" w:rsidR="00E45063" w:rsidRPr="00DC797A" w:rsidRDefault="00E45063" w:rsidP="001C579C">
            <w:pPr>
              <w:spacing w:line="259" w:lineRule="auto"/>
            </w:pPr>
            <w:r w:rsidRPr="00DC797A">
              <w:t>1.30</w:t>
            </w:r>
          </w:p>
        </w:tc>
        <w:tc>
          <w:tcPr>
            <w:tcW w:w="735" w:type="dxa"/>
          </w:tcPr>
          <w:p w14:paraId="00218BB3" w14:textId="77777777" w:rsidR="00E45063" w:rsidRDefault="00E45063" w:rsidP="001C579C">
            <w:r w:rsidRPr="00DC797A">
              <w:t>12.56</w:t>
            </w:r>
          </w:p>
        </w:tc>
        <w:tc>
          <w:tcPr>
            <w:tcW w:w="1494" w:type="dxa"/>
          </w:tcPr>
          <w:p w14:paraId="21F8FCBD" w14:textId="77777777" w:rsidR="00E45063" w:rsidRDefault="00E45063" w:rsidP="001C579C">
            <w:r w:rsidRPr="00DC797A">
              <w:t>13.86</w:t>
            </w:r>
          </w:p>
        </w:tc>
      </w:tr>
      <w:tr w:rsidR="00E45063" w14:paraId="1E92DA47" w14:textId="77777777" w:rsidTr="001C579C">
        <w:tc>
          <w:tcPr>
            <w:tcW w:w="1140" w:type="dxa"/>
          </w:tcPr>
          <w:p w14:paraId="157AC557" w14:textId="77777777" w:rsidR="00E45063" w:rsidRDefault="00E45063" w:rsidP="001C579C">
            <w:r w:rsidRPr="00DC797A">
              <w:t>Mixture</w:t>
            </w:r>
          </w:p>
        </w:tc>
        <w:tc>
          <w:tcPr>
            <w:tcW w:w="840" w:type="dxa"/>
          </w:tcPr>
          <w:p w14:paraId="21F15E91" w14:textId="77777777" w:rsidR="00E45063" w:rsidRDefault="00E45063" w:rsidP="001C579C">
            <w:r w:rsidRPr="00DC797A">
              <w:t>36.24</w:t>
            </w:r>
          </w:p>
        </w:tc>
        <w:tc>
          <w:tcPr>
            <w:tcW w:w="810" w:type="dxa"/>
          </w:tcPr>
          <w:p w14:paraId="43C5B0D9" w14:textId="77777777" w:rsidR="00E45063" w:rsidRDefault="00E45063" w:rsidP="001C579C">
            <w:r w:rsidRPr="00DC797A">
              <w:t>1.44</w:t>
            </w:r>
          </w:p>
        </w:tc>
        <w:tc>
          <w:tcPr>
            <w:tcW w:w="1215" w:type="dxa"/>
          </w:tcPr>
          <w:p w14:paraId="121E5C50" w14:textId="77777777" w:rsidR="00E45063" w:rsidRPr="00DC797A" w:rsidRDefault="00E45063" w:rsidP="001C579C">
            <w:r w:rsidRPr="00DC797A">
              <w:t>25.16</w:t>
            </w:r>
          </w:p>
        </w:tc>
        <w:tc>
          <w:tcPr>
            <w:tcW w:w="675" w:type="dxa"/>
          </w:tcPr>
          <w:p w14:paraId="31C8169F" w14:textId="77777777" w:rsidR="00E45063" w:rsidRDefault="00E45063" w:rsidP="001C579C">
            <w:r w:rsidRPr="00DC797A">
              <w:t>2.54</w:t>
            </w:r>
          </w:p>
        </w:tc>
        <w:tc>
          <w:tcPr>
            <w:tcW w:w="735" w:type="dxa"/>
          </w:tcPr>
          <w:p w14:paraId="64189605" w14:textId="77777777" w:rsidR="00E45063" w:rsidRDefault="00E45063" w:rsidP="001C579C">
            <w:r w:rsidRPr="00DC797A">
              <w:t>14.89</w:t>
            </w:r>
          </w:p>
        </w:tc>
        <w:tc>
          <w:tcPr>
            <w:tcW w:w="1494" w:type="dxa"/>
          </w:tcPr>
          <w:p w14:paraId="1E4029DE" w14:textId="77777777" w:rsidR="00E45063" w:rsidRPr="00DC797A" w:rsidRDefault="00E45063" w:rsidP="001C579C">
            <w:r w:rsidRPr="00DC797A">
              <w:t>17.43</w:t>
            </w:r>
          </w:p>
        </w:tc>
      </w:tr>
    </w:tbl>
    <w:p w14:paraId="02CCAB37" w14:textId="77777777" w:rsidR="00E45063" w:rsidRDefault="00E45063" w:rsidP="00E45063"/>
    <w:p w14:paraId="00D11328" w14:textId="77777777" w:rsidR="00D17AAC" w:rsidRDefault="00D17AAC" w:rsidP="00D17AAC">
      <w:pPr>
        <w:pStyle w:val="Caption"/>
        <w:keepNext/>
      </w:pPr>
      <w:commentRangeStart w:id="38"/>
      <w:r>
        <w:t xml:space="preserve">Table </w:t>
      </w:r>
      <w:r w:rsidR="008670EC">
        <w:fldChar w:fldCharType="begin"/>
      </w:r>
      <w:r w:rsidR="008670EC">
        <w:instrText xml:space="preserve"> SEQ Table \* ARABIC </w:instrText>
      </w:r>
      <w:r w:rsidR="008670EC">
        <w:fldChar w:fldCharType="separate"/>
      </w:r>
      <w:r w:rsidR="001C579C">
        <w:rPr>
          <w:noProof/>
        </w:rPr>
        <w:t>2</w:t>
      </w:r>
      <w:r w:rsidR="008670EC">
        <w:rPr>
          <w:noProof/>
        </w:rPr>
        <w:fldChar w:fldCharType="end"/>
      </w:r>
      <w:r w:rsidR="00C70118">
        <w:t xml:space="preserve"> Adonis for the incubated samples.</w:t>
      </w:r>
      <w:commentRangeEnd w:id="38"/>
      <w:r w:rsidR="000F0715">
        <w:rPr>
          <w:rStyle w:val="CommentReference"/>
          <w:i w:val="0"/>
          <w:iCs w:val="0"/>
          <w:color w:val="auto"/>
        </w:rPr>
        <w:commentReference w:id="38"/>
      </w:r>
    </w:p>
    <w:tbl>
      <w:tblPr>
        <w:tblStyle w:val="TableGrid"/>
        <w:tblW w:w="0" w:type="auto"/>
        <w:tblLook w:val="04A0" w:firstRow="1" w:lastRow="0" w:firstColumn="1" w:lastColumn="0" w:noHBand="0" w:noVBand="1"/>
      </w:tblPr>
      <w:tblGrid>
        <w:gridCol w:w="2008"/>
        <w:gridCol w:w="595"/>
        <w:gridCol w:w="1450"/>
        <w:gridCol w:w="678"/>
        <w:gridCol w:w="845"/>
        <w:gridCol w:w="894"/>
      </w:tblGrid>
      <w:tr w:rsidR="00D17AAC" w:rsidRPr="00D17AAC" w14:paraId="6552D4CC" w14:textId="77777777" w:rsidTr="001C579C">
        <w:trPr>
          <w:trHeight w:val="320"/>
        </w:trPr>
        <w:tc>
          <w:tcPr>
            <w:tcW w:w="6470" w:type="dxa"/>
            <w:gridSpan w:val="6"/>
            <w:noWrap/>
            <w:hideMark/>
          </w:tcPr>
          <w:p w14:paraId="6FD8A585" w14:textId="77777777" w:rsidR="00D17AAC" w:rsidRPr="00D17AAC" w:rsidRDefault="00D17AAC" w:rsidP="00D17AAC">
            <w:pPr>
              <w:jc w:val="both"/>
            </w:pPr>
            <w:r w:rsidRPr="00D17AAC">
              <w:t>formula = distance ~ treatment * day</w:t>
            </w:r>
          </w:p>
        </w:tc>
      </w:tr>
      <w:tr w:rsidR="00D17AAC" w:rsidRPr="00D17AAC" w14:paraId="165E0000" w14:textId="77777777" w:rsidTr="001C579C">
        <w:trPr>
          <w:trHeight w:val="320"/>
        </w:trPr>
        <w:tc>
          <w:tcPr>
            <w:tcW w:w="2008" w:type="dxa"/>
            <w:noWrap/>
            <w:hideMark/>
          </w:tcPr>
          <w:p w14:paraId="35BA7C16" w14:textId="77777777" w:rsidR="00D17AAC" w:rsidRPr="00D17AAC" w:rsidRDefault="00D17AAC" w:rsidP="00D17AAC">
            <w:pPr>
              <w:jc w:val="both"/>
            </w:pPr>
          </w:p>
        </w:tc>
        <w:tc>
          <w:tcPr>
            <w:tcW w:w="595" w:type="dxa"/>
            <w:noWrap/>
            <w:hideMark/>
          </w:tcPr>
          <w:p w14:paraId="4E3739FF" w14:textId="77777777" w:rsidR="00D17AAC" w:rsidRPr="00D17AAC" w:rsidRDefault="00D17AAC" w:rsidP="00D17AAC">
            <w:pPr>
              <w:jc w:val="both"/>
            </w:pPr>
            <w:r w:rsidRPr="00D17AAC">
              <w:t>Df</w:t>
            </w:r>
          </w:p>
        </w:tc>
        <w:tc>
          <w:tcPr>
            <w:tcW w:w="1450" w:type="dxa"/>
            <w:noWrap/>
            <w:hideMark/>
          </w:tcPr>
          <w:p w14:paraId="37B8DBF4" w14:textId="77777777" w:rsidR="00D17AAC" w:rsidRPr="00D17AAC" w:rsidRDefault="00D17AAC" w:rsidP="00D17AAC">
            <w:pPr>
              <w:jc w:val="both"/>
            </w:pPr>
            <w:proofErr w:type="spellStart"/>
            <w:r w:rsidRPr="00D17AAC">
              <w:t>SumOfSqs</w:t>
            </w:r>
            <w:proofErr w:type="spellEnd"/>
          </w:p>
        </w:tc>
        <w:tc>
          <w:tcPr>
            <w:tcW w:w="678" w:type="dxa"/>
            <w:noWrap/>
            <w:hideMark/>
          </w:tcPr>
          <w:p w14:paraId="49DB0432" w14:textId="77777777" w:rsidR="00D17AAC" w:rsidRPr="00D17AAC" w:rsidRDefault="00D17AAC" w:rsidP="00D17AAC">
            <w:pPr>
              <w:jc w:val="both"/>
            </w:pPr>
            <w:r w:rsidRPr="00D17AAC">
              <w:t>R2</w:t>
            </w:r>
          </w:p>
        </w:tc>
        <w:tc>
          <w:tcPr>
            <w:tcW w:w="845" w:type="dxa"/>
            <w:noWrap/>
            <w:hideMark/>
          </w:tcPr>
          <w:p w14:paraId="723CC2DC" w14:textId="77777777" w:rsidR="00D17AAC" w:rsidRPr="00D17AAC" w:rsidRDefault="00D17AAC" w:rsidP="00D17AAC">
            <w:pPr>
              <w:jc w:val="both"/>
            </w:pPr>
            <w:r w:rsidRPr="00D17AAC">
              <w:t>F</w:t>
            </w:r>
          </w:p>
        </w:tc>
        <w:tc>
          <w:tcPr>
            <w:tcW w:w="894" w:type="dxa"/>
            <w:noWrap/>
            <w:hideMark/>
          </w:tcPr>
          <w:p w14:paraId="200C63D1" w14:textId="77777777" w:rsidR="00D17AAC" w:rsidRPr="00D17AAC" w:rsidRDefault="00D17AAC" w:rsidP="00D17AAC">
            <w:pPr>
              <w:jc w:val="both"/>
            </w:pPr>
            <w:proofErr w:type="spellStart"/>
            <w:r w:rsidRPr="00D17AAC">
              <w:t>Pr</w:t>
            </w:r>
            <w:proofErr w:type="spellEnd"/>
            <w:r w:rsidRPr="00D17AAC">
              <w:t>(&gt;F)</w:t>
            </w:r>
          </w:p>
        </w:tc>
      </w:tr>
      <w:tr w:rsidR="00D17AAC" w:rsidRPr="00D17AAC" w14:paraId="75FA1729" w14:textId="77777777" w:rsidTr="001C579C">
        <w:trPr>
          <w:trHeight w:val="320"/>
        </w:trPr>
        <w:tc>
          <w:tcPr>
            <w:tcW w:w="2008" w:type="dxa"/>
            <w:noWrap/>
            <w:hideMark/>
          </w:tcPr>
          <w:p w14:paraId="2F32C6E2" w14:textId="77777777" w:rsidR="00D17AAC" w:rsidRPr="00D17AAC" w:rsidRDefault="00D17AAC" w:rsidP="00D17AAC">
            <w:pPr>
              <w:jc w:val="both"/>
            </w:pPr>
            <w:r>
              <w:t>Treatment</w:t>
            </w:r>
          </w:p>
        </w:tc>
        <w:tc>
          <w:tcPr>
            <w:tcW w:w="595" w:type="dxa"/>
            <w:noWrap/>
            <w:hideMark/>
          </w:tcPr>
          <w:p w14:paraId="4A049F7F" w14:textId="77777777" w:rsidR="00D17AAC" w:rsidRPr="00D17AAC" w:rsidRDefault="00D17AAC" w:rsidP="00D17AAC">
            <w:pPr>
              <w:jc w:val="both"/>
            </w:pPr>
            <w:r w:rsidRPr="00D17AAC">
              <w:t>3</w:t>
            </w:r>
          </w:p>
        </w:tc>
        <w:tc>
          <w:tcPr>
            <w:tcW w:w="1450" w:type="dxa"/>
            <w:noWrap/>
            <w:hideMark/>
          </w:tcPr>
          <w:p w14:paraId="2E67AB59" w14:textId="77777777" w:rsidR="00D17AAC" w:rsidRPr="00D17AAC" w:rsidRDefault="00D17AAC" w:rsidP="00D17AAC">
            <w:pPr>
              <w:jc w:val="both"/>
            </w:pPr>
            <w:r w:rsidRPr="00D17AAC">
              <w:t>0.28</w:t>
            </w:r>
          </w:p>
        </w:tc>
        <w:tc>
          <w:tcPr>
            <w:tcW w:w="678" w:type="dxa"/>
            <w:noWrap/>
            <w:hideMark/>
          </w:tcPr>
          <w:p w14:paraId="5A253180" w14:textId="77777777" w:rsidR="00D17AAC" w:rsidRPr="00D17AAC" w:rsidRDefault="00D17AAC" w:rsidP="00D17AAC">
            <w:pPr>
              <w:jc w:val="both"/>
            </w:pPr>
            <w:r w:rsidRPr="00D17AAC">
              <w:t>0.16</w:t>
            </w:r>
          </w:p>
        </w:tc>
        <w:tc>
          <w:tcPr>
            <w:tcW w:w="845" w:type="dxa"/>
            <w:noWrap/>
            <w:hideMark/>
          </w:tcPr>
          <w:p w14:paraId="5FE8CFDE" w14:textId="77777777" w:rsidR="00D17AAC" w:rsidRPr="00D17AAC" w:rsidRDefault="00D17AAC" w:rsidP="00D17AAC">
            <w:pPr>
              <w:jc w:val="both"/>
            </w:pPr>
            <w:r w:rsidRPr="00D17AAC">
              <w:t>26.51</w:t>
            </w:r>
          </w:p>
        </w:tc>
        <w:tc>
          <w:tcPr>
            <w:tcW w:w="894" w:type="dxa"/>
            <w:noWrap/>
            <w:hideMark/>
          </w:tcPr>
          <w:p w14:paraId="017B65B9" w14:textId="77777777" w:rsidR="00D17AAC" w:rsidRPr="00D17AAC" w:rsidRDefault="00D17AAC" w:rsidP="00D17AAC">
            <w:pPr>
              <w:jc w:val="both"/>
            </w:pPr>
            <w:r w:rsidRPr="00D17AAC">
              <w:t>0.001</w:t>
            </w:r>
          </w:p>
        </w:tc>
      </w:tr>
      <w:tr w:rsidR="00D17AAC" w:rsidRPr="00D17AAC" w14:paraId="68B45BF3" w14:textId="77777777" w:rsidTr="001C579C">
        <w:trPr>
          <w:trHeight w:val="320"/>
        </w:trPr>
        <w:tc>
          <w:tcPr>
            <w:tcW w:w="2008" w:type="dxa"/>
            <w:noWrap/>
            <w:hideMark/>
          </w:tcPr>
          <w:p w14:paraId="16577F80" w14:textId="77777777" w:rsidR="00D17AAC" w:rsidRPr="00D17AAC" w:rsidRDefault="00D17AAC" w:rsidP="00D17AAC">
            <w:pPr>
              <w:jc w:val="both"/>
            </w:pPr>
            <w:r>
              <w:t>Day</w:t>
            </w:r>
          </w:p>
        </w:tc>
        <w:tc>
          <w:tcPr>
            <w:tcW w:w="595" w:type="dxa"/>
            <w:noWrap/>
            <w:hideMark/>
          </w:tcPr>
          <w:p w14:paraId="35C31D67" w14:textId="77777777" w:rsidR="00D17AAC" w:rsidRPr="00D17AAC" w:rsidRDefault="00D17AAC" w:rsidP="00D17AAC">
            <w:pPr>
              <w:jc w:val="both"/>
            </w:pPr>
            <w:r w:rsidRPr="00D17AAC">
              <w:t>5</w:t>
            </w:r>
          </w:p>
        </w:tc>
        <w:tc>
          <w:tcPr>
            <w:tcW w:w="1450" w:type="dxa"/>
            <w:noWrap/>
            <w:hideMark/>
          </w:tcPr>
          <w:p w14:paraId="194BD256" w14:textId="77777777" w:rsidR="00D17AAC" w:rsidRPr="00D17AAC" w:rsidRDefault="00D17AAC" w:rsidP="00D17AAC">
            <w:pPr>
              <w:jc w:val="both"/>
            </w:pPr>
            <w:r w:rsidRPr="00D17AAC">
              <w:t>0.62</w:t>
            </w:r>
          </w:p>
        </w:tc>
        <w:tc>
          <w:tcPr>
            <w:tcW w:w="678" w:type="dxa"/>
            <w:noWrap/>
            <w:hideMark/>
          </w:tcPr>
          <w:p w14:paraId="0CD0DF86" w14:textId="77777777" w:rsidR="00D17AAC" w:rsidRPr="00D17AAC" w:rsidRDefault="00D17AAC" w:rsidP="00D17AAC">
            <w:pPr>
              <w:jc w:val="both"/>
            </w:pPr>
            <w:r w:rsidRPr="00D17AAC">
              <w:t>0.34</w:t>
            </w:r>
          </w:p>
        </w:tc>
        <w:tc>
          <w:tcPr>
            <w:tcW w:w="845" w:type="dxa"/>
            <w:noWrap/>
            <w:hideMark/>
          </w:tcPr>
          <w:p w14:paraId="441BC696" w14:textId="77777777" w:rsidR="00D17AAC" w:rsidRPr="00D17AAC" w:rsidRDefault="00D17AAC" w:rsidP="00D17AAC">
            <w:pPr>
              <w:jc w:val="both"/>
            </w:pPr>
            <w:r w:rsidRPr="00D17AAC">
              <w:t>34.95</w:t>
            </w:r>
          </w:p>
        </w:tc>
        <w:tc>
          <w:tcPr>
            <w:tcW w:w="894" w:type="dxa"/>
            <w:noWrap/>
            <w:hideMark/>
          </w:tcPr>
          <w:p w14:paraId="789E3717" w14:textId="77777777" w:rsidR="00D17AAC" w:rsidRPr="00D17AAC" w:rsidRDefault="00D17AAC" w:rsidP="00D17AAC">
            <w:pPr>
              <w:jc w:val="both"/>
            </w:pPr>
            <w:r w:rsidRPr="00D17AAC">
              <w:t>0.001</w:t>
            </w:r>
          </w:p>
        </w:tc>
      </w:tr>
      <w:tr w:rsidR="00D17AAC" w:rsidRPr="00D17AAC" w14:paraId="65AB6E13" w14:textId="77777777" w:rsidTr="001C579C">
        <w:trPr>
          <w:trHeight w:val="320"/>
        </w:trPr>
        <w:tc>
          <w:tcPr>
            <w:tcW w:w="2008" w:type="dxa"/>
            <w:noWrap/>
            <w:hideMark/>
          </w:tcPr>
          <w:p w14:paraId="6A385703" w14:textId="77777777" w:rsidR="00D17AAC" w:rsidRPr="00D17AAC" w:rsidRDefault="00D17AAC" w:rsidP="00D17AAC">
            <w:pPr>
              <w:jc w:val="both"/>
            </w:pPr>
            <w:proofErr w:type="spellStart"/>
            <w:r>
              <w:t>Treatment</w:t>
            </w:r>
            <w:r w:rsidRPr="00D17AAC">
              <w:t>:</w:t>
            </w:r>
            <w:r>
              <w:t>Day</w:t>
            </w:r>
            <w:proofErr w:type="spellEnd"/>
          </w:p>
        </w:tc>
        <w:tc>
          <w:tcPr>
            <w:tcW w:w="595" w:type="dxa"/>
            <w:noWrap/>
            <w:hideMark/>
          </w:tcPr>
          <w:p w14:paraId="0E6EF0D9" w14:textId="77777777" w:rsidR="00D17AAC" w:rsidRPr="00D17AAC" w:rsidRDefault="00D17AAC" w:rsidP="00D17AAC">
            <w:pPr>
              <w:jc w:val="both"/>
            </w:pPr>
            <w:r w:rsidRPr="00D17AAC">
              <w:t>15</w:t>
            </w:r>
          </w:p>
        </w:tc>
        <w:tc>
          <w:tcPr>
            <w:tcW w:w="1450" w:type="dxa"/>
            <w:noWrap/>
            <w:hideMark/>
          </w:tcPr>
          <w:p w14:paraId="511A77BE" w14:textId="77777777" w:rsidR="00D17AAC" w:rsidRPr="00D17AAC" w:rsidRDefault="00D17AAC" w:rsidP="00D17AAC">
            <w:pPr>
              <w:jc w:val="both"/>
            </w:pPr>
            <w:r w:rsidRPr="00D17AAC">
              <w:t>0.12</w:t>
            </w:r>
          </w:p>
        </w:tc>
        <w:tc>
          <w:tcPr>
            <w:tcW w:w="678" w:type="dxa"/>
            <w:noWrap/>
            <w:hideMark/>
          </w:tcPr>
          <w:p w14:paraId="7F7095BA" w14:textId="77777777" w:rsidR="00D17AAC" w:rsidRPr="00D17AAC" w:rsidRDefault="00D17AAC" w:rsidP="00D17AAC">
            <w:pPr>
              <w:jc w:val="both"/>
            </w:pPr>
            <w:r w:rsidRPr="00D17AAC">
              <w:t>0.06</w:t>
            </w:r>
          </w:p>
        </w:tc>
        <w:tc>
          <w:tcPr>
            <w:tcW w:w="845" w:type="dxa"/>
            <w:noWrap/>
            <w:hideMark/>
          </w:tcPr>
          <w:p w14:paraId="1D2CFB61" w14:textId="77777777" w:rsidR="00D17AAC" w:rsidRPr="00D17AAC" w:rsidRDefault="00D17AAC" w:rsidP="00D17AAC">
            <w:pPr>
              <w:jc w:val="both"/>
            </w:pPr>
            <w:r w:rsidRPr="00D17AAC">
              <w:t>2.20</w:t>
            </w:r>
          </w:p>
        </w:tc>
        <w:tc>
          <w:tcPr>
            <w:tcW w:w="894" w:type="dxa"/>
            <w:noWrap/>
            <w:hideMark/>
          </w:tcPr>
          <w:p w14:paraId="61B486FC" w14:textId="77777777" w:rsidR="00D17AAC" w:rsidRPr="00D17AAC" w:rsidRDefault="00D17AAC" w:rsidP="00D17AAC">
            <w:pPr>
              <w:jc w:val="both"/>
            </w:pPr>
            <w:r w:rsidRPr="00D17AAC">
              <w:t>0.001</w:t>
            </w:r>
          </w:p>
        </w:tc>
      </w:tr>
      <w:tr w:rsidR="00D17AAC" w:rsidRPr="00D17AAC" w14:paraId="5B1D88CB" w14:textId="77777777" w:rsidTr="001C579C">
        <w:trPr>
          <w:trHeight w:val="320"/>
        </w:trPr>
        <w:tc>
          <w:tcPr>
            <w:tcW w:w="2008" w:type="dxa"/>
            <w:noWrap/>
            <w:hideMark/>
          </w:tcPr>
          <w:p w14:paraId="7CAACAC1" w14:textId="77777777" w:rsidR="00D17AAC" w:rsidRPr="00D17AAC" w:rsidRDefault="00D17AAC" w:rsidP="00D17AAC">
            <w:pPr>
              <w:jc w:val="both"/>
            </w:pPr>
            <w:r w:rsidRPr="00D17AAC">
              <w:t>Residual</w:t>
            </w:r>
          </w:p>
        </w:tc>
        <w:tc>
          <w:tcPr>
            <w:tcW w:w="595" w:type="dxa"/>
            <w:noWrap/>
            <w:hideMark/>
          </w:tcPr>
          <w:p w14:paraId="3F3157FB" w14:textId="77777777" w:rsidR="00D17AAC" w:rsidRPr="00D17AAC" w:rsidRDefault="00D17AAC" w:rsidP="00D17AAC">
            <w:pPr>
              <w:jc w:val="both"/>
            </w:pPr>
            <w:r w:rsidRPr="00D17AAC">
              <w:t>223</w:t>
            </w:r>
          </w:p>
        </w:tc>
        <w:tc>
          <w:tcPr>
            <w:tcW w:w="1450" w:type="dxa"/>
            <w:noWrap/>
            <w:hideMark/>
          </w:tcPr>
          <w:p w14:paraId="63091A6A" w14:textId="77777777" w:rsidR="00D17AAC" w:rsidRPr="00D17AAC" w:rsidRDefault="00D17AAC" w:rsidP="00D17AAC">
            <w:pPr>
              <w:jc w:val="both"/>
            </w:pPr>
            <w:r w:rsidRPr="00D17AAC">
              <w:t>0.79</w:t>
            </w:r>
          </w:p>
        </w:tc>
        <w:tc>
          <w:tcPr>
            <w:tcW w:w="678" w:type="dxa"/>
            <w:noWrap/>
            <w:hideMark/>
          </w:tcPr>
          <w:p w14:paraId="6F47335D" w14:textId="77777777" w:rsidR="00D17AAC" w:rsidRPr="00D17AAC" w:rsidRDefault="00D17AAC" w:rsidP="00D17AAC">
            <w:pPr>
              <w:jc w:val="both"/>
            </w:pPr>
            <w:r w:rsidRPr="00D17AAC">
              <w:t>0.44</w:t>
            </w:r>
          </w:p>
        </w:tc>
        <w:tc>
          <w:tcPr>
            <w:tcW w:w="845" w:type="dxa"/>
            <w:noWrap/>
            <w:hideMark/>
          </w:tcPr>
          <w:p w14:paraId="198A7557" w14:textId="77777777" w:rsidR="00D17AAC" w:rsidRPr="00D17AAC" w:rsidRDefault="00D17AAC" w:rsidP="00D17AAC">
            <w:pPr>
              <w:jc w:val="both"/>
            </w:pPr>
            <w:r w:rsidRPr="00D17AAC">
              <w:t>NA</w:t>
            </w:r>
          </w:p>
        </w:tc>
        <w:tc>
          <w:tcPr>
            <w:tcW w:w="894" w:type="dxa"/>
            <w:noWrap/>
            <w:hideMark/>
          </w:tcPr>
          <w:p w14:paraId="6FC45C80" w14:textId="77777777" w:rsidR="00D17AAC" w:rsidRPr="00D17AAC" w:rsidRDefault="00D17AAC" w:rsidP="00D17AAC">
            <w:pPr>
              <w:jc w:val="both"/>
            </w:pPr>
            <w:r w:rsidRPr="00D17AAC">
              <w:t>NA</w:t>
            </w:r>
          </w:p>
        </w:tc>
      </w:tr>
      <w:tr w:rsidR="00D17AAC" w:rsidRPr="00D17AAC" w14:paraId="1078F98E" w14:textId="77777777" w:rsidTr="001C579C">
        <w:trPr>
          <w:trHeight w:val="320"/>
        </w:trPr>
        <w:tc>
          <w:tcPr>
            <w:tcW w:w="2008" w:type="dxa"/>
            <w:noWrap/>
            <w:hideMark/>
          </w:tcPr>
          <w:p w14:paraId="1715BBF9" w14:textId="77777777" w:rsidR="00D17AAC" w:rsidRPr="00D17AAC" w:rsidRDefault="00D17AAC" w:rsidP="00D17AAC">
            <w:pPr>
              <w:jc w:val="both"/>
            </w:pPr>
            <w:r w:rsidRPr="00D17AAC">
              <w:t>Total</w:t>
            </w:r>
          </w:p>
        </w:tc>
        <w:tc>
          <w:tcPr>
            <w:tcW w:w="595" w:type="dxa"/>
            <w:noWrap/>
            <w:hideMark/>
          </w:tcPr>
          <w:p w14:paraId="37D90C56" w14:textId="77777777" w:rsidR="00D17AAC" w:rsidRPr="00D17AAC" w:rsidRDefault="00D17AAC" w:rsidP="00D17AAC">
            <w:pPr>
              <w:jc w:val="both"/>
            </w:pPr>
            <w:r w:rsidRPr="00D17AAC">
              <w:t>246</w:t>
            </w:r>
          </w:p>
        </w:tc>
        <w:tc>
          <w:tcPr>
            <w:tcW w:w="1450" w:type="dxa"/>
            <w:noWrap/>
            <w:hideMark/>
          </w:tcPr>
          <w:p w14:paraId="1CBB00A8" w14:textId="77777777" w:rsidR="00D17AAC" w:rsidRPr="00D17AAC" w:rsidRDefault="00D17AAC" w:rsidP="00D17AAC">
            <w:pPr>
              <w:jc w:val="both"/>
            </w:pPr>
            <w:r w:rsidRPr="00D17AAC">
              <w:t>1.81</w:t>
            </w:r>
          </w:p>
        </w:tc>
        <w:tc>
          <w:tcPr>
            <w:tcW w:w="678" w:type="dxa"/>
            <w:noWrap/>
            <w:hideMark/>
          </w:tcPr>
          <w:p w14:paraId="4D14F676" w14:textId="77777777" w:rsidR="00D17AAC" w:rsidRPr="00D17AAC" w:rsidRDefault="00D17AAC" w:rsidP="00D17AAC">
            <w:pPr>
              <w:jc w:val="both"/>
            </w:pPr>
            <w:r w:rsidRPr="00D17AAC">
              <w:t>1.00</w:t>
            </w:r>
          </w:p>
        </w:tc>
        <w:tc>
          <w:tcPr>
            <w:tcW w:w="845" w:type="dxa"/>
            <w:noWrap/>
            <w:hideMark/>
          </w:tcPr>
          <w:p w14:paraId="383FE702" w14:textId="77777777" w:rsidR="00D17AAC" w:rsidRPr="00D17AAC" w:rsidRDefault="00D17AAC" w:rsidP="00D17AAC">
            <w:pPr>
              <w:jc w:val="both"/>
            </w:pPr>
            <w:r w:rsidRPr="00D17AAC">
              <w:t>NA</w:t>
            </w:r>
          </w:p>
        </w:tc>
        <w:tc>
          <w:tcPr>
            <w:tcW w:w="894" w:type="dxa"/>
            <w:noWrap/>
            <w:hideMark/>
          </w:tcPr>
          <w:p w14:paraId="068DFEEA" w14:textId="77777777" w:rsidR="00D17AAC" w:rsidRPr="00D17AAC" w:rsidRDefault="00D17AAC" w:rsidP="00D17AAC">
            <w:pPr>
              <w:jc w:val="both"/>
            </w:pPr>
            <w:r w:rsidRPr="00D17AAC">
              <w:t>NA</w:t>
            </w:r>
          </w:p>
        </w:tc>
      </w:tr>
    </w:tbl>
    <w:p w14:paraId="0C0A65F3" w14:textId="77777777" w:rsidR="00D17AAC" w:rsidRDefault="00D17AAC" w:rsidP="00E45063"/>
    <w:p w14:paraId="05F5D8F2" w14:textId="219A8877" w:rsidR="004E4B9D" w:rsidRDefault="004E4B9D" w:rsidP="004E4B9D">
      <w:pPr>
        <w:pStyle w:val="Caption"/>
        <w:keepNext/>
      </w:pPr>
      <w:r>
        <w:t xml:space="preserve">Table </w:t>
      </w:r>
      <w:r w:rsidR="008670EC">
        <w:fldChar w:fldCharType="begin"/>
      </w:r>
      <w:r w:rsidR="008670EC">
        <w:instrText xml:space="preserve"> SEQ Table \* ARABIC </w:instrText>
      </w:r>
      <w:r w:rsidR="008670EC">
        <w:fldChar w:fldCharType="separate"/>
      </w:r>
      <w:r w:rsidR="001C579C">
        <w:rPr>
          <w:noProof/>
        </w:rPr>
        <w:t>3</w:t>
      </w:r>
      <w:r w:rsidR="008670EC">
        <w:rPr>
          <w:noProof/>
        </w:rPr>
        <w:fldChar w:fldCharType="end"/>
      </w:r>
      <w:r w:rsidR="00C70118">
        <w:t xml:space="preserve"> </w:t>
      </w:r>
      <w:r w:rsidR="00BC4289">
        <w:t xml:space="preserve"> Amendment-specific </w:t>
      </w:r>
      <w:r w:rsidR="00C70118">
        <w:t xml:space="preserve">OTUs </w:t>
      </w:r>
      <w:r w:rsidR="00304441">
        <w:t>identified in mesocosms.</w:t>
      </w:r>
    </w:p>
    <w:tbl>
      <w:tblPr>
        <w:tblStyle w:val="TableGrid"/>
        <w:tblW w:w="6562" w:type="dxa"/>
        <w:tblLayout w:type="fixed"/>
        <w:tblLook w:val="06A0" w:firstRow="1" w:lastRow="0" w:firstColumn="1" w:lastColumn="0" w:noHBand="1" w:noVBand="1"/>
      </w:tblPr>
      <w:tblGrid>
        <w:gridCol w:w="1620"/>
        <w:gridCol w:w="1620"/>
        <w:gridCol w:w="1620"/>
        <w:gridCol w:w="1702"/>
      </w:tblGrid>
      <w:tr w:rsidR="004E4B9D" w14:paraId="6443A4F4" w14:textId="77777777" w:rsidTr="001C579C">
        <w:tc>
          <w:tcPr>
            <w:tcW w:w="1620" w:type="dxa"/>
          </w:tcPr>
          <w:p w14:paraId="43908232" w14:textId="4071F86D" w:rsidR="004E4B9D" w:rsidRDefault="00304441" w:rsidP="001C579C">
            <w:r>
              <w:t>Amendment</w:t>
            </w:r>
          </w:p>
        </w:tc>
        <w:tc>
          <w:tcPr>
            <w:tcW w:w="1620" w:type="dxa"/>
          </w:tcPr>
          <w:p w14:paraId="19DFA08B" w14:textId="77777777" w:rsidR="004E4B9D" w:rsidRDefault="004E4B9D" w:rsidP="001C579C">
            <w:pPr>
              <w:spacing w:line="259" w:lineRule="auto"/>
            </w:pPr>
            <w:r>
              <w:t>Total OTUs</w:t>
            </w:r>
          </w:p>
        </w:tc>
        <w:tc>
          <w:tcPr>
            <w:tcW w:w="1620" w:type="dxa"/>
          </w:tcPr>
          <w:p w14:paraId="331EA8F2" w14:textId="6F54341A" w:rsidR="004E4B9D" w:rsidRDefault="00BC4289" w:rsidP="001C579C">
            <w:r>
              <w:t>Amendment-specific</w:t>
            </w:r>
          </w:p>
        </w:tc>
        <w:tc>
          <w:tcPr>
            <w:tcW w:w="1702" w:type="dxa"/>
          </w:tcPr>
          <w:p w14:paraId="3A442B73" w14:textId="0C5FC6BB" w:rsidR="004E4B9D" w:rsidRDefault="00BC4289" w:rsidP="001C579C">
            <w:pPr>
              <w:spacing w:line="259" w:lineRule="auto"/>
            </w:pPr>
            <w:r>
              <w:t>Proportion of all observed OTUs</w:t>
            </w:r>
          </w:p>
        </w:tc>
      </w:tr>
      <w:tr w:rsidR="004E4B9D" w14:paraId="2E9593D5" w14:textId="77777777" w:rsidTr="001C579C">
        <w:tc>
          <w:tcPr>
            <w:tcW w:w="1620" w:type="dxa"/>
          </w:tcPr>
          <w:p w14:paraId="121C1E1A" w14:textId="77777777" w:rsidR="004E4B9D" w:rsidRDefault="004E4B9D" w:rsidP="001C579C">
            <w:r>
              <w:t>Alfalfa</w:t>
            </w:r>
          </w:p>
        </w:tc>
        <w:tc>
          <w:tcPr>
            <w:tcW w:w="1620" w:type="dxa"/>
          </w:tcPr>
          <w:p w14:paraId="5BBB8FC7" w14:textId="77777777" w:rsidR="004E4B9D" w:rsidRDefault="004E4B9D" w:rsidP="001C579C">
            <w:pPr>
              <w:spacing w:line="259" w:lineRule="auto"/>
            </w:pPr>
            <w:r>
              <w:t>17988</w:t>
            </w:r>
          </w:p>
        </w:tc>
        <w:tc>
          <w:tcPr>
            <w:tcW w:w="1620" w:type="dxa"/>
          </w:tcPr>
          <w:p w14:paraId="4587B84F" w14:textId="77777777" w:rsidR="004E4B9D" w:rsidRDefault="004E4B9D" w:rsidP="001C579C">
            <w:pPr>
              <w:spacing w:line="259" w:lineRule="auto"/>
            </w:pPr>
            <w:r>
              <w:t>67</w:t>
            </w:r>
          </w:p>
        </w:tc>
        <w:tc>
          <w:tcPr>
            <w:tcW w:w="1702" w:type="dxa"/>
          </w:tcPr>
          <w:p w14:paraId="02B68193" w14:textId="77777777" w:rsidR="004E4B9D" w:rsidRDefault="004E4B9D" w:rsidP="001C579C">
            <w:pPr>
              <w:spacing w:line="259" w:lineRule="auto"/>
            </w:pPr>
            <w:r>
              <w:t>0.46%</w:t>
            </w:r>
          </w:p>
        </w:tc>
      </w:tr>
      <w:tr w:rsidR="004E4B9D" w14:paraId="6442DD9B" w14:textId="77777777" w:rsidTr="001C579C">
        <w:tc>
          <w:tcPr>
            <w:tcW w:w="1620" w:type="dxa"/>
          </w:tcPr>
          <w:p w14:paraId="3B552B66" w14:textId="77777777" w:rsidR="004E4B9D" w:rsidRDefault="004E4B9D" w:rsidP="001C579C">
            <w:r>
              <w:t>Compost</w:t>
            </w:r>
          </w:p>
        </w:tc>
        <w:tc>
          <w:tcPr>
            <w:tcW w:w="1620" w:type="dxa"/>
          </w:tcPr>
          <w:p w14:paraId="4D6EAA71" w14:textId="77777777" w:rsidR="004E4B9D" w:rsidRDefault="004E4B9D" w:rsidP="001C579C">
            <w:r>
              <w:t>19130</w:t>
            </w:r>
          </w:p>
        </w:tc>
        <w:tc>
          <w:tcPr>
            <w:tcW w:w="1620" w:type="dxa"/>
          </w:tcPr>
          <w:p w14:paraId="298D8858" w14:textId="77777777" w:rsidR="004E4B9D" w:rsidRDefault="004E4B9D" w:rsidP="001C579C">
            <w:pPr>
              <w:spacing w:line="259" w:lineRule="auto"/>
            </w:pPr>
            <w:r>
              <w:t>307</w:t>
            </w:r>
          </w:p>
        </w:tc>
        <w:tc>
          <w:tcPr>
            <w:tcW w:w="1702" w:type="dxa"/>
          </w:tcPr>
          <w:p w14:paraId="35B462E6" w14:textId="77777777" w:rsidR="004E4B9D" w:rsidRDefault="004E4B9D" w:rsidP="001C579C">
            <w:pPr>
              <w:spacing w:line="259" w:lineRule="auto"/>
            </w:pPr>
            <w:r>
              <w:t>1.14%</w:t>
            </w:r>
          </w:p>
        </w:tc>
      </w:tr>
      <w:tr w:rsidR="004E4B9D" w14:paraId="5C9A609D" w14:textId="77777777" w:rsidTr="001C579C">
        <w:tc>
          <w:tcPr>
            <w:tcW w:w="1620" w:type="dxa"/>
          </w:tcPr>
          <w:p w14:paraId="743C6B28" w14:textId="77777777" w:rsidR="004E4B9D" w:rsidRDefault="004E4B9D" w:rsidP="001C579C">
            <w:r>
              <w:t>Mix</w:t>
            </w:r>
          </w:p>
        </w:tc>
        <w:tc>
          <w:tcPr>
            <w:tcW w:w="1620" w:type="dxa"/>
          </w:tcPr>
          <w:p w14:paraId="4CE7D44B" w14:textId="77777777" w:rsidR="004E4B9D" w:rsidRDefault="004E4B9D" w:rsidP="001C579C">
            <w:pPr>
              <w:spacing w:line="259" w:lineRule="auto"/>
            </w:pPr>
            <w:r>
              <w:t>21174</w:t>
            </w:r>
          </w:p>
        </w:tc>
        <w:tc>
          <w:tcPr>
            <w:tcW w:w="1620" w:type="dxa"/>
          </w:tcPr>
          <w:p w14:paraId="74C81756" w14:textId="77777777" w:rsidR="004E4B9D" w:rsidRDefault="004E4B9D" w:rsidP="001C579C">
            <w:r>
              <w:t>386</w:t>
            </w:r>
          </w:p>
        </w:tc>
        <w:tc>
          <w:tcPr>
            <w:tcW w:w="1702" w:type="dxa"/>
          </w:tcPr>
          <w:p w14:paraId="3B343322" w14:textId="77777777" w:rsidR="004E4B9D" w:rsidRDefault="004E4B9D" w:rsidP="001C579C">
            <w:pPr>
              <w:spacing w:line="259" w:lineRule="auto"/>
            </w:pPr>
            <w:r>
              <w:t>0.74%</w:t>
            </w:r>
          </w:p>
        </w:tc>
      </w:tr>
    </w:tbl>
    <w:p w14:paraId="297948E5" w14:textId="77777777" w:rsidR="004E4B9D" w:rsidRDefault="004E4B9D" w:rsidP="00E45063"/>
    <w:p w14:paraId="2CEE3536" w14:textId="77777777" w:rsidR="004E4B9D" w:rsidRDefault="004E4B9D" w:rsidP="004E4B9D">
      <w:pPr>
        <w:pStyle w:val="Caption"/>
        <w:keepNext/>
      </w:pPr>
      <w:r>
        <w:t xml:space="preserve">Table </w:t>
      </w:r>
      <w:r w:rsidR="008670EC">
        <w:fldChar w:fldCharType="begin"/>
      </w:r>
      <w:r w:rsidR="008670EC">
        <w:instrText xml:space="preserve"> SEQ Table \* ARABIC </w:instrText>
      </w:r>
      <w:r w:rsidR="008670EC">
        <w:fldChar w:fldCharType="separate"/>
      </w:r>
      <w:r w:rsidR="001C579C">
        <w:rPr>
          <w:noProof/>
        </w:rPr>
        <w:t>4</w:t>
      </w:r>
      <w:r w:rsidR="008670EC">
        <w:rPr>
          <w:noProof/>
        </w:rPr>
        <w:fldChar w:fldCharType="end"/>
      </w:r>
      <w:r w:rsidR="00C70118">
        <w:t xml:space="preserve"> Variable selection, variation explained.</w:t>
      </w:r>
    </w:p>
    <w:tbl>
      <w:tblPr>
        <w:tblStyle w:val="TableGrid"/>
        <w:tblW w:w="0" w:type="auto"/>
        <w:tblLook w:val="04A0" w:firstRow="1" w:lastRow="0" w:firstColumn="1" w:lastColumn="0" w:noHBand="0" w:noVBand="1"/>
      </w:tblPr>
      <w:tblGrid>
        <w:gridCol w:w="1443"/>
        <w:gridCol w:w="1792"/>
      </w:tblGrid>
      <w:tr w:rsidR="004E4B9D" w:rsidRPr="002849BA" w14:paraId="16A66A0F" w14:textId="77777777" w:rsidTr="001C579C">
        <w:trPr>
          <w:trHeight w:val="320"/>
        </w:trPr>
        <w:tc>
          <w:tcPr>
            <w:tcW w:w="1443" w:type="dxa"/>
            <w:noWrap/>
            <w:vAlign w:val="center"/>
            <w:hideMark/>
          </w:tcPr>
          <w:p w14:paraId="497C1F0D" w14:textId="77777777" w:rsidR="004E4B9D" w:rsidRPr="002849BA" w:rsidRDefault="004E4B9D" w:rsidP="001C579C">
            <w:pPr>
              <w:jc w:val="center"/>
            </w:pPr>
            <w:r w:rsidRPr="002849BA">
              <w:t>Variable</w:t>
            </w:r>
          </w:p>
        </w:tc>
        <w:tc>
          <w:tcPr>
            <w:tcW w:w="1792" w:type="dxa"/>
            <w:noWrap/>
            <w:vAlign w:val="center"/>
            <w:hideMark/>
          </w:tcPr>
          <w:p w14:paraId="39C005AC" w14:textId="77777777" w:rsidR="004E4B9D" w:rsidRPr="002849BA" w:rsidRDefault="004E4B9D" w:rsidP="001C579C">
            <w:pPr>
              <w:jc w:val="center"/>
            </w:pPr>
            <w:r w:rsidRPr="002849BA">
              <w:t>Explains</w:t>
            </w:r>
            <w:r>
              <w:t xml:space="preserve"> (%)</w:t>
            </w:r>
          </w:p>
        </w:tc>
      </w:tr>
      <w:tr w:rsidR="004E4B9D" w:rsidRPr="002849BA" w14:paraId="5B74E68D" w14:textId="77777777" w:rsidTr="001C579C">
        <w:trPr>
          <w:trHeight w:val="320"/>
        </w:trPr>
        <w:tc>
          <w:tcPr>
            <w:tcW w:w="1443" w:type="dxa"/>
            <w:noWrap/>
            <w:vAlign w:val="bottom"/>
            <w:hideMark/>
          </w:tcPr>
          <w:p w14:paraId="093F7B5F" w14:textId="77777777" w:rsidR="004E4B9D" w:rsidRPr="001A664F" w:rsidRDefault="004E4B9D" w:rsidP="001C579C">
            <w:pPr>
              <w:rPr>
                <w:color w:val="171717" w:themeColor="background2" w:themeShade="1A"/>
              </w:rPr>
            </w:pPr>
            <w:r w:rsidRPr="001A664F">
              <w:rPr>
                <w:color w:val="171717" w:themeColor="background2" w:themeShade="1A"/>
              </w:rPr>
              <w:t>Day</w:t>
            </w:r>
          </w:p>
        </w:tc>
        <w:tc>
          <w:tcPr>
            <w:tcW w:w="1792" w:type="dxa"/>
            <w:noWrap/>
            <w:vAlign w:val="bottom"/>
            <w:hideMark/>
          </w:tcPr>
          <w:p w14:paraId="636CAEA5" w14:textId="77777777" w:rsidR="004E4B9D" w:rsidRPr="00E62C0B" w:rsidRDefault="004E4B9D" w:rsidP="001C579C">
            <w:pPr>
              <w:jc w:val="right"/>
              <w:rPr>
                <w:color w:val="171717" w:themeColor="background2" w:themeShade="1A"/>
              </w:rPr>
            </w:pPr>
            <w:r w:rsidRPr="00E62C0B">
              <w:rPr>
                <w:color w:val="171717" w:themeColor="background2" w:themeShade="1A"/>
              </w:rPr>
              <w:t>33.05</w:t>
            </w:r>
          </w:p>
        </w:tc>
      </w:tr>
      <w:tr w:rsidR="004E4B9D" w:rsidRPr="002849BA" w14:paraId="7F69BA5D" w14:textId="77777777" w:rsidTr="001C579C">
        <w:trPr>
          <w:trHeight w:val="320"/>
        </w:trPr>
        <w:tc>
          <w:tcPr>
            <w:tcW w:w="1443" w:type="dxa"/>
            <w:noWrap/>
            <w:vAlign w:val="bottom"/>
            <w:hideMark/>
          </w:tcPr>
          <w:p w14:paraId="2EBD9DAB" w14:textId="77777777" w:rsidR="004E4B9D" w:rsidRPr="001A664F" w:rsidRDefault="004E4B9D" w:rsidP="001C579C">
            <w:pPr>
              <w:rPr>
                <w:color w:val="171717" w:themeColor="background2" w:themeShade="1A"/>
              </w:rPr>
            </w:pPr>
            <w:r w:rsidRPr="001A664F">
              <w:rPr>
                <w:color w:val="171717" w:themeColor="background2" w:themeShade="1A"/>
              </w:rPr>
              <w:t>Treatment</w:t>
            </w:r>
          </w:p>
        </w:tc>
        <w:tc>
          <w:tcPr>
            <w:tcW w:w="1792" w:type="dxa"/>
            <w:noWrap/>
            <w:vAlign w:val="bottom"/>
            <w:hideMark/>
          </w:tcPr>
          <w:p w14:paraId="3B5678EC" w14:textId="77777777" w:rsidR="004E4B9D" w:rsidRPr="00E62C0B" w:rsidRDefault="004E4B9D" w:rsidP="001C579C">
            <w:pPr>
              <w:jc w:val="right"/>
              <w:rPr>
                <w:color w:val="171717" w:themeColor="background2" w:themeShade="1A"/>
              </w:rPr>
            </w:pPr>
            <w:r w:rsidRPr="00E62C0B">
              <w:rPr>
                <w:color w:val="171717" w:themeColor="background2" w:themeShade="1A"/>
              </w:rPr>
              <w:t>15.17</w:t>
            </w:r>
          </w:p>
        </w:tc>
      </w:tr>
      <w:tr w:rsidR="004E4B9D" w:rsidRPr="002849BA" w14:paraId="523857F5" w14:textId="77777777" w:rsidTr="001C579C">
        <w:trPr>
          <w:trHeight w:val="320"/>
        </w:trPr>
        <w:tc>
          <w:tcPr>
            <w:tcW w:w="1443" w:type="dxa"/>
            <w:noWrap/>
            <w:vAlign w:val="bottom"/>
            <w:hideMark/>
          </w:tcPr>
          <w:p w14:paraId="161F90AD" w14:textId="77777777" w:rsidR="004E4B9D" w:rsidRPr="001A664F" w:rsidRDefault="004E4B9D" w:rsidP="001C579C">
            <w:pPr>
              <w:rPr>
                <w:color w:val="171717" w:themeColor="background2" w:themeShade="1A"/>
              </w:rPr>
            </w:pPr>
            <w:r w:rsidRPr="001A664F">
              <w:rPr>
                <w:color w:val="171717" w:themeColor="background2" w:themeShade="1A"/>
              </w:rPr>
              <w:t>Nitrate</w:t>
            </w:r>
          </w:p>
        </w:tc>
        <w:tc>
          <w:tcPr>
            <w:tcW w:w="1792" w:type="dxa"/>
            <w:noWrap/>
            <w:vAlign w:val="bottom"/>
            <w:hideMark/>
          </w:tcPr>
          <w:p w14:paraId="53FDFF4F" w14:textId="77777777" w:rsidR="004E4B9D" w:rsidRPr="00E62C0B" w:rsidRDefault="004E4B9D" w:rsidP="001C579C">
            <w:pPr>
              <w:jc w:val="right"/>
              <w:rPr>
                <w:color w:val="171717" w:themeColor="background2" w:themeShade="1A"/>
              </w:rPr>
            </w:pPr>
            <w:r w:rsidRPr="00E62C0B">
              <w:rPr>
                <w:color w:val="171717" w:themeColor="background2" w:themeShade="1A"/>
              </w:rPr>
              <w:t>1.31</w:t>
            </w:r>
          </w:p>
        </w:tc>
      </w:tr>
      <w:tr w:rsidR="004E4B9D" w:rsidRPr="002849BA" w14:paraId="07DF2943" w14:textId="77777777" w:rsidTr="001C579C">
        <w:trPr>
          <w:trHeight w:val="320"/>
        </w:trPr>
        <w:tc>
          <w:tcPr>
            <w:tcW w:w="1443" w:type="dxa"/>
            <w:noWrap/>
            <w:vAlign w:val="bottom"/>
            <w:hideMark/>
          </w:tcPr>
          <w:p w14:paraId="56933F2C" w14:textId="77777777" w:rsidR="004E4B9D" w:rsidRPr="001A664F" w:rsidRDefault="004E4B9D" w:rsidP="001C579C">
            <w:pPr>
              <w:rPr>
                <w:color w:val="171717" w:themeColor="background2" w:themeShade="1A"/>
              </w:rPr>
            </w:pPr>
            <w:r w:rsidRPr="001A664F">
              <w:rPr>
                <w:color w:val="171717" w:themeColor="background2" w:themeShade="1A"/>
              </w:rPr>
              <w:t>C:N</w:t>
            </w:r>
          </w:p>
        </w:tc>
        <w:tc>
          <w:tcPr>
            <w:tcW w:w="1792" w:type="dxa"/>
            <w:noWrap/>
            <w:vAlign w:val="bottom"/>
            <w:hideMark/>
          </w:tcPr>
          <w:p w14:paraId="69EB6DC6" w14:textId="77777777" w:rsidR="004E4B9D" w:rsidRPr="00E62C0B" w:rsidRDefault="004E4B9D" w:rsidP="001C579C">
            <w:pPr>
              <w:jc w:val="right"/>
              <w:rPr>
                <w:color w:val="171717" w:themeColor="background2" w:themeShade="1A"/>
              </w:rPr>
            </w:pPr>
            <w:r w:rsidRPr="00E62C0B">
              <w:rPr>
                <w:color w:val="171717" w:themeColor="background2" w:themeShade="1A"/>
              </w:rPr>
              <w:t>0.51</w:t>
            </w:r>
          </w:p>
        </w:tc>
      </w:tr>
      <w:tr w:rsidR="004E4B9D" w:rsidRPr="002849BA" w14:paraId="33AD99D6" w14:textId="77777777" w:rsidTr="001C579C">
        <w:trPr>
          <w:trHeight w:val="320"/>
        </w:trPr>
        <w:tc>
          <w:tcPr>
            <w:tcW w:w="1443" w:type="dxa"/>
            <w:noWrap/>
            <w:vAlign w:val="bottom"/>
            <w:hideMark/>
          </w:tcPr>
          <w:p w14:paraId="173EAB23" w14:textId="77777777" w:rsidR="004E4B9D" w:rsidRPr="001A664F" w:rsidRDefault="004E4B9D" w:rsidP="001C579C">
            <w:pPr>
              <w:rPr>
                <w:color w:val="171717" w:themeColor="background2" w:themeShade="1A"/>
              </w:rPr>
            </w:pPr>
            <w:r w:rsidRPr="001A664F">
              <w:rPr>
                <w:color w:val="171717" w:themeColor="background2" w:themeShade="1A"/>
              </w:rPr>
              <w:t>TOC</w:t>
            </w:r>
          </w:p>
        </w:tc>
        <w:tc>
          <w:tcPr>
            <w:tcW w:w="1792" w:type="dxa"/>
            <w:noWrap/>
            <w:vAlign w:val="bottom"/>
            <w:hideMark/>
          </w:tcPr>
          <w:p w14:paraId="5A380F3E" w14:textId="77777777" w:rsidR="004E4B9D" w:rsidRPr="00E62C0B" w:rsidRDefault="004E4B9D" w:rsidP="001C579C">
            <w:pPr>
              <w:jc w:val="right"/>
              <w:rPr>
                <w:color w:val="171717" w:themeColor="background2" w:themeShade="1A"/>
              </w:rPr>
            </w:pPr>
            <w:r w:rsidRPr="00E62C0B">
              <w:rPr>
                <w:color w:val="171717" w:themeColor="background2" w:themeShade="1A"/>
              </w:rPr>
              <w:t>0.31</w:t>
            </w:r>
          </w:p>
        </w:tc>
      </w:tr>
      <w:tr w:rsidR="004E4B9D" w:rsidRPr="002849BA" w14:paraId="014F2F1D" w14:textId="77777777" w:rsidTr="001C579C">
        <w:trPr>
          <w:trHeight w:val="320"/>
        </w:trPr>
        <w:tc>
          <w:tcPr>
            <w:tcW w:w="1443" w:type="dxa"/>
            <w:noWrap/>
            <w:vAlign w:val="bottom"/>
            <w:hideMark/>
          </w:tcPr>
          <w:p w14:paraId="25F37831" w14:textId="77777777" w:rsidR="004E4B9D" w:rsidRPr="001A664F" w:rsidRDefault="004E4B9D" w:rsidP="001C579C">
            <w:pPr>
              <w:rPr>
                <w:color w:val="171717" w:themeColor="background2" w:themeShade="1A"/>
              </w:rPr>
            </w:pPr>
            <w:r w:rsidRPr="001A664F">
              <w:rPr>
                <w:color w:val="171717" w:themeColor="background2" w:themeShade="1A"/>
              </w:rPr>
              <w:t>Others</w:t>
            </w:r>
          </w:p>
        </w:tc>
        <w:tc>
          <w:tcPr>
            <w:tcW w:w="1792" w:type="dxa"/>
            <w:noWrap/>
            <w:vAlign w:val="bottom"/>
            <w:hideMark/>
          </w:tcPr>
          <w:p w14:paraId="0856B44A" w14:textId="77777777" w:rsidR="004E4B9D" w:rsidRPr="00E62C0B" w:rsidRDefault="004E4B9D" w:rsidP="001C579C">
            <w:pPr>
              <w:jc w:val="right"/>
              <w:rPr>
                <w:color w:val="171717" w:themeColor="background2" w:themeShade="1A"/>
              </w:rPr>
            </w:pPr>
            <w:r w:rsidRPr="00E62C0B">
              <w:rPr>
                <w:color w:val="171717" w:themeColor="background2" w:themeShade="1A"/>
              </w:rPr>
              <w:t>0.21</w:t>
            </w:r>
          </w:p>
        </w:tc>
      </w:tr>
      <w:tr w:rsidR="004E4B9D" w:rsidRPr="002849BA" w14:paraId="5FC030E3" w14:textId="77777777" w:rsidTr="001C579C">
        <w:trPr>
          <w:trHeight w:val="320"/>
        </w:trPr>
        <w:tc>
          <w:tcPr>
            <w:tcW w:w="1443" w:type="dxa"/>
            <w:noWrap/>
            <w:vAlign w:val="bottom"/>
            <w:hideMark/>
          </w:tcPr>
          <w:p w14:paraId="55CF0FCD" w14:textId="77777777" w:rsidR="004E4B9D" w:rsidRPr="001A664F" w:rsidRDefault="004E4B9D" w:rsidP="001C579C">
            <w:pPr>
              <w:rPr>
                <w:color w:val="171717" w:themeColor="background2" w:themeShade="1A"/>
              </w:rPr>
            </w:pPr>
            <w:r w:rsidRPr="001A664F">
              <w:rPr>
                <w:color w:val="171717" w:themeColor="background2" w:themeShade="1A"/>
              </w:rPr>
              <w:t>Unexplained</w:t>
            </w:r>
          </w:p>
        </w:tc>
        <w:tc>
          <w:tcPr>
            <w:tcW w:w="1792" w:type="dxa"/>
            <w:noWrap/>
            <w:vAlign w:val="bottom"/>
            <w:hideMark/>
          </w:tcPr>
          <w:p w14:paraId="039E0205" w14:textId="77777777" w:rsidR="004E4B9D" w:rsidRPr="00E62C0B" w:rsidRDefault="004E4B9D" w:rsidP="001C579C">
            <w:pPr>
              <w:jc w:val="right"/>
              <w:rPr>
                <w:color w:val="171717" w:themeColor="background2" w:themeShade="1A"/>
              </w:rPr>
            </w:pPr>
            <w:r w:rsidRPr="00E62C0B">
              <w:rPr>
                <w:color w:val="171717" w:themeColor="background2" w:themeShade="1A"/>
              </w:rPr>
              <w:t>49.44</w:t>
            </w:r>
          </w:p>
        </w:tc>
      </w:tr>
      <w:tr w:rsidR="004E4B9D" w:rsidRPr="002849BA" w14:paraId="4F70BFDF" w14:textId="77777777" w:rsidTr="001C579C">
        <w:trPr>
          <w:trHeight w:val="320"/>
        </w:trPr>
        <w:tc>
          <w:tcPr>
            <w:tcW w:w="1443" w:type="dxa"/>
            <w:noWrap/>
            <w:vAlign w:val="bottom"/>
            <w:hideMark/>
          </w:tcPr>
          <w:p w14:paraId="6B2061B5" w14:textId="77777777" w:rsidR="004E4B9D" w:rsidRPr="001A664F" w:rsidRDefault="004E4B9D" w:rsidP="001C579C">
            <w:pPr>
              <w:rPr>
                <w:color w:val="171717" w:themeColor="background2" w:themeShade="1A"/>
              </w:rPr>
            </w:pPr>
            <w:r w:rsidRPr="001A664F">
              <w:rPr>
                <w:color w:val="171717" w:themeColor="background2" w:themeShade="1A"/>
              </w:rPr>
              <w:t>Total</w:t>
            </w:r>
          </w:p>
        </w:tc>
        <w:tc>
          <w:tcPr>
            <w:tcW w:w="1792" w:type="dxa"/>
            <w:noWrap/>
            <w:vAlign w:val="bottom"/>
            <w:hideMark/>
          </w:tcPr>
          <w:p w14:paraId="54515683" w14:textId="77777777" w:rsidR="004E4B9D" w:rsidRPr="00E62C0B" w:rsidRDefault="004E4B9D" w:rsidP="001C579C">
            <w:pPr>
              <w:jc w:val="right"/>
              <w:rPr>
                <w:color w:val="171717" w:themeColor="background2" w:themeShade="1A"/>
              </w:rPr>
            </w:pPr>
            <w:r w:rsidRPr="00E62C0B">
              <w:rPr>
                <w:color w:val="171717" w:themeColor="background2" w:themeShade="1A"/>
              </w:rPr>
              <w:t>100</w:t>
            </w:r>
          </w:p>
        </w:tc>
      </w:tr>
    </w:tbl>
    <w:p w14:paraId="337DB783" w14:textId="77777777" w:rsidR="004E4B9D" w:rsidRDefault="004E4B9D" w:rsidP="00E45063"/>
    <w:p w14:paraId="78F5ECD6" w14:textId="77777777" w:rsidR="001C579C" w:rsidRDefault="001C579C" w:rsidP="001C579C">
      <w:pPr>
        <w:pStyle w:val="Caption"/>
        <w:keepNext/>
      </w:pPr>
      <w:r>
        <w:t xml:space="preserve">Table </w:t>
      </w:r>
      <w:r w:rsidR="008670EC">
        <w:fldChar w:fldCharType="begin"/>
      </w:r>
      <w:r w:rsidR="008670EC">
        <w:instrText xml:space="preserve"> SEQ Table \* ARABIC </w:instrText>
      </w:r>
      <w:r w:rsidR="008670EC">
        <w:fldChar w:fldCharType="separate"/>
      </w:r>
      <w:r>
        <w:rPr>
          <w:noProof/>
        </w:rPr>
        <w:t>5</w:t>
      </w:r>
      <w:r w:rsidR="008670EC">
        <w:rPr>
          <w:noProof/>
        </w:rPr>
        <w:fldChar w:fldCharType="end"/>
      </w:r>
      <w:r>
        <w:t xml:space="preserve"> Alfalfa</w:t>
      </w:r>
      <w:r w:rsidR="00C70118">
        <w:t xml:space="preserve"> </w:t>
      </w:r>
    </w:p>
    <w:tbl>
      <w:tblPr>
        <w:tblStyle w:val="TableGrid"/>
        <w:tblW w:w="7852" w:type="dxa"/>
        <w:tblInd w:w="-5" w:type="dxa"/>
        <w:tblLook w:val="04A0" w:firstRow="1" w:lastRow="0" w:firstColumn="1" w:lastColumn="0" w:noHBand="0" w:noVBand="1"/>
      </w:tblPr>
      <w:tblGrid>
        <w:gridCol w:w="1016"/>
        <w:gridCol w:w="1472"/>
        <w:gridCol w:w="1993"/>
        <w:gridCol w:w="2138"/>
        <w:gridCol w:w="650"/>
        <w:gridCol w:w="583"/>
      </w:tblGrid>
      <w:tr w:rsidR="001C579C" w:rsidRPr="001C579C" w14:paraId="51E879FE" w14:textId="77777777" w:rsidTr="001C579C">
        <w:trPr>
          <w:trHeight w:val="320"/>
        </w:trPr>
        <w:tc>
          <w:tcPr>
            <w:tcW w:w="1016" w:type="dxa"/>
            <w:noWrap/>
            <w:hideMark/>
          </w:tcPr>
          <w:p w14:paraId="0D8BBC31" w14:textId="77777777" w:rsidR="001C579C" w:rsidRPr="001C579C" w:rsidRDefault="001C579C" w:rsidP="001C579C">
            <w:pPr>
              <w:jc w:val="both"/>
              <w:rPr>
                <w:szCs w:val="20"/>
              </w:rPr>
            </w:pPr>
            <w:r w:rsidRPr="001C579C">
              <w:rPr>
                <w:szCs w:val="20"/>
              </w:rPr>
              <w:t>OTU</w:t>
            </w:r>
          </w:p>
        </w:tc>
        <w:tc>
          <w:tcPr>
            <w:tcW w:w="1472" w:type="dxa"/>
            <w:noWrap/>
            <w:hideMark/>
          </w:tcPr>
          <w:p w14:paraId="44BF4D63" w14:textId="77777777" w:rsidR="001C579C" w:rsidRPr="001C579C" w:rsidRDefault="001C579C" w:rsidP="001C579C">
            <w:pPr>
              <w:jc w:val="both"/>
              <w:rPr>
                <w:szCs w:val="20"/>
              </w:rPr>
            </w:pPr>
            <w:r w:rsidRPr="001C579C">
              <w:rPr>
                <w:szCs w:val="20"/>
              </w:rPr>
              <w:t>Phylum</w:t>
            </w:r>
          </w:p>
        </w:tc>
        <w:tc>
          <w:tcPr>
            <w:tcW w:w="1993" w:type="dxa"/>
            <w:noWrap/>
            <w:hideMark/>
          </w:tcPr>
          <w:p w14:paraId="7A08A188" w14:textId="77777777" w:rsidR="001C579C" w:rsidRPr="001C579C" w:rsidRDefault="001C579C" w:rsidP="001C579C">
            <w:pPr>
              <w:jc w:val="both"/>
              <w:rPr>
                <w:szCs w:val="20"/>
              </w:rPr>
            </w:pPr>
            <w:r w:rsidRPr="001C579C">
              <w:rPr>
                <w:szCs w:val="20"/>
              </w:rPr>
              <w:t>Class</w:t>
            </w:r>
          </w:p>
        </w:tc>
        <w:tc>
          <w:tcPr>
            <w:tcW w:w="2138" w:type="dxa"/>
            <w:noWrap/>
            <w:hideMark/>
          </w:tcPr>
          <w:p w14:paraId="3829E50E" w14:textId="77777777" w:rsidR="001C579C" w:rsidRPr="001C579C" w:rsidRDefault="001C579C" w:rsidP="001C579C">
            <w:pPr>
              <w:jc w:val="both"/>
              <w:rPr>
                <w:szCs w:val="20"/>
              </w:rPr>
            </w:pPr>
            <w:r w:rsidRPr="001C579C">
              <w:rPr>
                <w:szCs w:val="20"/>
              </w:rPr>
              <w:t>Genus</w:t>
            </w:r>
          </w:p>
        </w:tc>
        <w:tc>
          <w:tcPr>
            <w:tcW w:w="650" w:type="dxa"/>
            <w:noWrap/>
            <w:hideMark/>
          </w:tcPr>
          <w:p w14:paraId="3A450D4C" w14:textId="77777777" w:rsidR="001C579C" w:rsidRPr="001C579C" w:rsidRDefault="001C579C" w:rsidP="001C579C">
            <w:pPr>
              <w:jc w:val="both"/>
              <w:rPr>
                <w:szCs w:val="20"/>
              </w:rPr>
            </w:pPr>
            <w:r w:rsidRPr="001C579C">
              <w:rPr>
                <w:szCs w:val="20"/>
              </w:rPr>
              <w:t>Early LFC</w:t>
            </w:r>
          </w:p>
        </w:tc>
        <w:tc>
          <w:tcPr>
            <w:tcW w:w="583" w:type="dxa"/>
            <w:noWrap/>
            <w:hideMark/>
          </w:tcPr>
          <w:p w14:paraId="061BF3D4" w14:textId="77777777" w:rsidR="001C579C" w:rsidRPr="001C579C" w:rsidRDefault="001C579C" w:rsidP="001C579C">
            <w:pPr>
              <w:jc w:val="both"/>
              <w:rPr>
                <w:szCs w:val="20"/>
              </w:rPr>
            </w:pPr>
            <w:r w:rsidRPr="001C579C">
              <w:rPr>
                <w:szCs w:val="20"/>
              </w:rPr>
              <w:t xml:space="preserve">Late </w:t>
            </w:r>
          </w:p>
          <w:p w14:paraId="7965CFF9" w14:textId="77777777" w:rsidR="001C579C" w:rsidRPr="001C579C" w:rsidRDefault="001C579C" w:rsidP="001C579C">
            <w:pPr>
              <w:jc w:val="both"/>
              <w:rPr>
                <w:szCs w:val="20"/>
              </w:rPr>
            </w:pPr>
            <w:r w:rsidRPr="001C579C">
              <w:rPr>
                <w:szCs w:val="20"/>
              </w:rPr>
              <w:t>LFC</w:t>
            </w:r>
          </w:p>
        </w:tc>
      </w:tr>
      <w:tr w:rsidR="001C579C" w:rsidRPr="001C579C" w14:paraId="5B677E7F" w14:textId="77777777" w:rsidTr="001C579C">
        <w:trPr>
          <w:trHeight w:val="320"/>
        </w:trPr>
        <w:tc>
          <w:tcPr>
            <w:tcW w:w="1016" w:type="dxa"/>
            <w:noWrap/>
            <w:hideMark/>
          </w:tcPr>
          <w:p w14:paraId="5E9CECE6" w14:textId="77777777" w:rsidR="001C579C" w:rsidRPr="001C579C" w:rsidRDefault="001C579C" w:rsidP="001C579C">
            <w:pPr>
              <w:jc w:val="both"/>
              <w:rPr>
                <w:szCs w:val="20"/>
              </w:rPr>
            </w:pPr>
            <w:r w:rsidRPr="001C579C">
              <w:rPr>
                <w:szCs w:val="20"/>
              </w:rPr>
              <w:t>Otu00064</w:t>
            </w:r>
          </w:p>
        </w:tc>
        <w:tc>
          <w:tcPr>
            <w:tcW w:w="1472" w:type="dxa"/>
            <w:noWrap/>
            <w:hideMark/>
          </w:tcPr>
          <w:p w14:paraId="45391569" w14:textId="77777777" w:rsidR="001C579C" w:rsidRPr="001C579C" w:rsidRDefault="001C579C" w:rsidP="001C579C">
            <w:pPr>
              <w:jc w:val="both"/>
              <w:rPr>
                <w:szCs w:val="20"/>
              </w:rPr>
            </w:pPr>
            <w:r w:rsidRPr="001C579C">
              <w:rPr>
                <w:szCs w:val="20"/>
              </w:rPr>
              <w:t>Proteobacteria</w:t>
            </w:r>
          </w:p>
        </w:tc>
        <w:tc>
          <w:tcPr>
            <w:tcW w:w="1993" w:type="dxa"/>
            <w:noWrap/>
            <w:hideMark/>
          </w:tcPr>
          <w:p w14:paraId="39F73F87" w14:textId="77777777" w:rsidR="001C579C" w:rsidRPr="001C579C" w:rsidRDefault="001C579C" w:rsidP="001C579C">
            <w:pPr>
              <w:jc w:val="both"/>
              <w:rPr>
                <w:szCs w:val="20"/>
              </w:rPr>
            </w:pPr>
            <w:proofErr w:type="spellStart"/>
            <w:r w:rsidRPr="001C579C">
              <w:rPr>
                <w:szCs w:val="20"/>
              </w:rPr>
              <w:t>Gammaproteobacteria</w:t>
            </w:r>
            <w:proofErr w:type="spellEnd"/>
          </w:p>
        </w:tc>
        <w:tc>
          <w:tcPr>
            <w:tcW w:w="2138" w:type="dxa"/>
            <w:noWrap/>
            <w:hideMark/>
          </w:tcPr>
          <w:p w14:paraId="5D4CE479" w14:textId="77777777" w:rsidR="001C579C" w:rsidRPr="001C579C" w:rsidRDefault="001C579C" w:rsidP="001C579C">
            <w:pPr>
              <w:jc w:val="both"/>
              <w:rPr>
                <w:szCs w:val="20"/>
              </w:rPr>
            </w:pPr>
            <w:r w:rsidRPr="001C579C">
              <w:rPr>
                <w:szCs w:val="20"/>
              </w:rPr>
              <w:t>Pseudomonas</w:t>
            </w:r>
          </w:p>
        </w:tc>
        <w:tc>
          <w:tcPr>
            <w:tcW w:w="650" w:type="dxa"/>
            <w:noWrap/>
            <w:hideMark/>
          </w:tcPr>
          <w:p w14:paraId="69E5EC44" w14:textId="77777777" w:rsidR="001C579C" w:rsidRPr="001C579C" w:rsidRDefault="001C579C" w:rsidP="001C579C">
            <w:pPr>
              <w:jc w:val="both"/>
              <w:rPr>
                <w:szCs w:val="20"/>
              </w:rPr>
            </w:pPr>
            <w:r w:rsidRPr="001C579C">
              <w:rPr>
                <w:szCs w:val="20"/>
              </w:rPr>
              <w:t>5.61</w:t>
            </w:r>
          </w:p>
        </w:tc>
        <w:tc>
          <w:tcPr>
            <w:tcW w:w="583" w:type="dxa"/>
            <w:noWrap/>
            <w:hideMark/>
          </w:tcPr>
          <w:p w14:paraId="34A5E5A3" w14:textId="77777777" w:rsidR="001C579C" w:rsidRPr="001C579C" w:rsidRDefault="001C579C" w:rsidP="001C579C">
            <w:pPr>
              <w:jc w:val="both"/>
              <w:rPr>
                <w:szCs w:val="20"/>
              </w:rPr>
            </w:pPr>
            <w:r w:rsidRPr="001C579C">
              <w:rPr>
                <w:szCs w:val="20"/>
              </w:rPr>
              <w:t>4.95</w:t>
            </w:r>
          </w:p>
        </w:tc>
      </w:tr>
      <w:tr w:rsidR="001C579C" w:rsidRPr="001C579C" w14:paraId="43BD7004" w14:textId="77777777" w:rsidTr="001C579C">
        <w:trPr>
          <w:trHeight w:val="320"/>
        </w:trPr>
        <w:tc>
          <w:tcPr>
            <w:tcW w:w="1016" w:type="dxa"/>
            <w:noWrap/>
            <w:hideMark/>
          </w:tcPr>
          <w:p w14:paraId="2C6CB7A3" w14:textId="77777777" w:rsidR="001C579C" w:rsidRPr="001C579C" w:rsidRDefault="001C579C" w:rsidP="001C579C">
            <w:pPr>
              <w:jc w:val="both"/>
              <w:rPr>
                <w:szCs w:val="20"/>
              </w:rPr>
            </w:pPr>
            <w:r w:rsidRPr="001C579C">
              <w:rPr>
                <w:szCs w:val="20"/>
              </w:rPr>
              <w:t>Otu00494</w:t>
            </w:r>
          </w:p>
        </w:tc>
        <w:tc>
          <w:tcPr>
            <w:tcW w:w="1472" w:type="dxa"/>
            <w:noWrap/>
            <w:hideMark/>
          </w:tcPr>
          <w:p w14:paraId="61CDB876" w14:textId="77777777" w:rsidR="001C579C" w:rsidRPr="001C579C" w:rsidRDefault="001C579C" w:rsidP="001C579C">
            <w:pPr>
              <w:jc w:val="both"/>
              <w:rPr>
                <w:szCs w:val="20"/>
              </w:rPr>
            </w:pPr>
            <w:r w:rsidRPr="001C579C">
              <w:rPr>
                <w:szCs w:val="20"/>
              </w:rPr>
              <w:t>Proteobacteria</w:t>
            </w:r>
          </w:p>
        </w:tc>
        <w:tc>
          <w:tcPr>
            <w:tcW w:w="1993" w:type="dxa"/>
            <w:noWrap/>
            <w:hideMark/>
          </w:tcPr>
          <w:p w14:paraId="2C2A7550" w14:textId="77777777" w:rsidR="001C579C" w:rsidRPr="001C579C" w:rsidRDefault="001C579C" w:rsidP="001C579C">
            <w:pPr>
              <w:jc w:val="both"/>
              <w:rPr>
                <w:szCs w:val="20"/>
              </w:rPr>
            </w:pPr>
            <w:proofErr w:type="spellStart"/>
            <w:r w:rsidRPr="001C579C">
              <w:rPr>
                <w:szCs w:val="20"/>
              </w:rPr>
              <w:t>Gammaproteobacteria</w:t>
            </w:r>
            <w:proofErr w:type="spellEnd"/>
          </w:p>
        </w:tc>
        <w:tc>
          <w:tcPr>
            <w:tcW w:w="2138" w:type="dxa"/>
            <w:noWrap/>
            <w:hideMark/>
          </w:tcPr>
          <w:p w14:paraId="73E34DDC" w14:textId="77777777" w:rsidR="001C579C" w:rsidRPr="001C579C" w:rsidRDefault="001C579C" w:rsidP="001C579C">
            <w:pPr>
              <w:jc w:val="both"/>
              <w:rPr>
                <w:szCs w:val="20"/>
              </w:rPr>
            </w:pPr>
            <w:r w:rsidRPr="001C579C">
              <w:rPr>
                <w:szCs w:val="20"/>
              </w:rPr>
              <w:t>Pseudomonas</w:t>
            </w:r>
          </w:p>
        </w:tc>
        <w:tc>
          <w:tcPr>
            <w:tcW w:w="650" w:type="dxa"/>
            <w:noWrap/>
            <w:hideMark/>
          </w:tcPr>
          <w:p w14:paraId="722EDBEB" w14:textId="77777777" w:rsidR="001C579C" w:rsidRPr="001C579C" w:rsidRDefault="001C579C" w:rsidP="001C579C">
            <w:pPr>
              <w:jc w:val="both"/>
              <w:rPr>
                <w:szCs w:val="20"/>
              </w:rPr>
            </w:pPr>
            <w:r w:rsidRPr="001C579C">
              <w:rPr>
                <w:szCs w:val="20"/>
              </w:rPr>
              <w:t>5.94</w:t>
            </w:r>
          </w:p>
        </w:tc>
        <w:tc>
          <w:tcPr>
            <w:tcW w:w="583" w:type="dxa"/>
            <w:noWrap/>
            <w:hideMark/>
          </w:tcPr>
          <w:p w14:paraId="0AB7AEE6" w14:textId="77777777" w:rsidR="001C579C" w:rsidRPr="001C579C" w:rsidRDefault="001C579C" w:rsidP="001C579C">
            <w:pPr>
              <w:jc w:val="both"/>
              <w:rPr>
                <w:szCs w:val="20"/>
              </w:rPr>
            </w:pPr>
            <w:r w:rsidRPr="001C579C">
              <w:rPr>
                <w:szCs w:val="20"/>
              </w:rPr>
              <w:t>4.05</w:t>
            </w:r>
          </w:p>
        </w:tc>
      </w:tr>
      <w:tr w:rsidR="001C579C" w:rsidRPr="001C579C" w14:paraId="49A9B3AF" w14:textId="77777777" w:rsidTr="001C579C">
        <w:trPr>
          <w:trHeight w:val="320"/>
        </w:trPr>
        <w:tc>
          <w:tcPr>
            <w:tcW w:w="1016" w:type="dxa"/>
            <w:noWrap/>
            <w:hideMark/>
          </w:tcPr>
          <w:p w14:paraId="557F27B6" w14:textId="77777777" w:rsidR="001C579C" w:rsidRPr="001C579C" w:rsidRDefault="001C579C" w:rsidP="001C579C">
            <w:pPr>
              <w:jc w:val="both"/>
              <w:rPr>
                <w:szCs w:val="20"/>
              </w:rPr>
            </w:pPr>
            <w:r w:rsidRPr="001C579C">
              <w:rPr>
                <w:szCs w:val="20"/>
              </w:rPr>
              <w:t>Otu00614</w:t>
            </w:r>
          </w:p>
        </w:tc>
        <w:tc>
          <w:tcPr>
            <w:tcW w:w="1472" w:type="dxa"/>
            <w:noWrap/>
            <w:hideMark/>
          </w:tcPr>
          <w:p w14:paraId="0A235E4B" w14:textId="77777777" w:rsidR="001C579C" w:rsidRPr="001C579C" w:rsidRDefault="001C579C" w:rsidP="001C579C">
            <w:pPr>
              <w:jc w:val="both"/>
              <w:rPr>
                <w:szCs w:val="20"/>
              </w:rPr>
            </w:pPr>
            <w:r w:rsidRPr="001C579C">
              <w:rPr>
                <w:szCs w:val="20"/>
              </w:rPr>
              <w:t>Proteobacteria</w:t>
            </w:r>
          </w:p>
        </w:tc>
        <w:tc>
          <w:tcPr>
            <w:tcW w:w="1993" w:type="dxa"/>
            <w:noWrap/>
            <w:hideMark/>
          </w:tcPr>
          <w:p w14:paraId="09E50950" w14:textId="77777777" w:rsidR="001C579C" w:rsidRPr="001C579C" w:rsidRDefault="001C579C" w:rsidP="001C579C">
            <w:pPr>
              <w:jc w:val="both"/>
              <w:rPr>
                <w:szCs w:val="20"/>
              </w:rPr>
            </w:pPr>
            <w:proofErr w:type="spellStart"/>
            <w:r w:rsidRPr="001C579C">
              <w:rPr>
                <w:szCs w:val="20"/>
              </w:rPr>
              <w:t>Gammaproteobacteria</w:t>
            </w:r>
            <w:proofErr w:type="spellEnd"/>
          </w:p>
        </w:tc>
        <w:tc>
          <w:tcPr>
            <w:tcW w:w="2138" w:type="dxa"/>
            <w:noWrap/>
            <w:hideMark/>
          </w:tcPr>
          <w:p w14:paraId="32A30008" w14:textId="77777777" w:rsidR="001C579C" w:rsidRPr="001C579C" w:rsidRDefault="001C579C" w:rsidP="001C579C">
            <w:pPr>
              <w:jc w:val="both"/>
              <w:rPr>
                <w:szCs w:val="20"/>
              </w:rPr>
            </w:pPr>
            <w:proofErr w:type="spellStart"/>
            <w:r w:rsidRPr="001C579C">
              <w:rPr>
                <w:szCs w:val="20"/>
              </w:rPr>
              <w:t>Enterobacteriaceae_unc</w:t>
            </w:r>
            <w:proofErr w:type="spellEnd"/>
          </w:p>
        </w:tc>
        <w:tc>
          <w:tcPr>
            <w:tcW w:w="650" w:type="dxa"/>
            <w:noWrap/>
            <w:hideMark/>
          </w:tcPr>
          <w:p w14:paraId="3244EEB3" w14:textId="77777777" w:rsidR="001C579C" w:rsidRPr="001C579C" w:rsidRDefault="001C579C" w:rsidP="001C579C">
            <w:pPr>
              <w:jc w:val="both"/>
              <w:rPr>
                <w:szCs w:val="20"/>
              </w:rPr>
            </w:pPr>
            <w:r w:rsidRPr="001C579C">
              <w:rPr>
                <w:szCs w:val="20"/>
              </w:rPr>
              <w:t>6.02</w:t>
            </w:r>
          </w:p>
        </w:tc>
        <w:tc>
          <w:tcPr>
            <w:tcW w:w="583" w:type="dxa"/>
            <w:noWrap/>
            <w:hideMark/>
          </w:tcPr>
          <w:p w14:paraId="198620EC" w14:textId="77777777" w:rsidR="001C579C" w:rsidRPr="001C579C" w:rsidRDefault="001C579C" w:rsidP="001C579C">
            <w:pPr>
              <w:jc w:val="both"/>
              <w:rPr>
                <w:szCs w:val="20"/>
              </w:rPr>
            </w:pPr>
            <w:r w:rsidRPr="001C579C">
              <w:rPr>
                <w:szCs w:val="20"/>
              </w:rPr>
              <w:t>4.15</w:t>
            </w:r>
          </w:p>
        </w:tc>
      </w:tr>
      <w:tr w:rsidR="001C579C" w:rsidRPr="001C579C" w14:paraId="33DCFB80" w14:textId="77777777" w:rsidTr="001C579C">
        <w:trPr>
          <w:trHeight w:val="320"/>
        </w:trPr>
        <w:tc>
          <w:tcPr>
            <w:tcW w:w="1016" w:type="dxa"/>
            <w:noWrap/>
            <w:hideMark/>
          </w:tcPr>
          <w:p w14:paraId="0E5F1206" w14:textId="77777777" w:rsidR="001C579C" w:rsidRPr="001C579C" w:rsidRDefault="001C579C" w:rsidP="001C579C">
            <w:pPr>
              <w:jc w:val="both"/>
              <w:rPr>
                <w:szCs w:val="20"/>
              </w:rPr>
            </w:pPr>
            <w:r w:rsidRPr="001C579C">
              <w:rPr>
                <w:szCs w:val="20"/>
              </w:rPr>
              <w:t>Otu00666</w:t>
            </w:r>
          </w:p>
        </w:tc>
        <w:tc>
          <w:tcPr>
            <w:tcW w:w="1472" w:type="dxa"/>
            <w:noWrap/>
            <w:hideMark/>
          </w:tcPr>
          <w:p w14:paraId="704334A9" w14:textId="77777777" w:rsidR="001C579C" w:rsidRPr="001C579C" w:rsidRDefault="001C579C" w:rsidP="001C579C">
            <w:pPr>
              <w:jc w:val="both"/>
              <w:rPr>
                <w:szCs w:val="20"/>
              </w:rPr>
            </w:pPr>
            <w:r w:rsidRPr="001C579C">
              <w:rPr>
                <w:szCs w:val="20"/>
              </w:rPr>
              <w:t>Proteobacteria</w:t>
            </w:r>
          </w:p>
        </w:tc>
        <w:tc>
          <w:tcPr>
            <w:tcW w:w="1993" w:type="dxa"/>
            <w:noWrap/>
            <w:hideMark/>
          </w:tcPr>
          <w:p w14:paraId="5D483858" w14:textId="77777777" w:rsidR="001C579C" w:rsidRPr="001C579C" w:rsidRDefault="001C579C" w:rsidP="001C579C">
            <w:pPr>
              <w:jc w:val="both"/>
              <w:rPr>
                <w:szCs w:val="20"/>
              </w:rPr>
            </w:pPr>
            <w:r w:rsidRPr="001C579C">
              <w:rPr>
                <w:szCs w:val="20"/>
              </w:rPr>
              <w:t>Deltaproteobacteria</w:t>
            </w:r>
          </w:p>
        </w:tc>
        <w:tc>
          <w:tcPr>
            <w:tcW w:w="2138" w:type="dxa"/>
            <w:noWrap/>
            <w:hideMark/>
          </w:tcPr>
          <w:p w14:paraId="36A67909" w14:textId="77777777" w:rsidR="001C579C" w:rsidRPr="001C579C" w:rsidRDefault="001C579C" w:rsidP="001C579C">
            <w:pPr>
              <w:jc w:val="both"/>
              <w:rPr>
                <w:szCs w:val="20"/>
              </w:rPr>
            </w:pPr>
            <w:proofErr w:type="spellStart"/>
            <w:r w:rsidRPr="001C579C">
              <w:rPr>
                <w:szCs w:val="20"/>
              </w:rPr>
              <w:t>Bdellovibrio</w:t>
            </w:r>
            <w:proofErr w:type="spellEnd"/>
          </w:p>
        </w:tc>
        <w:tc>
          <w:tcPr>
            <w:tcW w:w="650" w:type="dxa"/>
            <w:noWrap/>
            <w:hideMark/>
          </w:tcPr>
          <w:p w14:paraId="2B7E2BC8" w14:textId="77777777" w:rsidR="001C579C" w:rsidRPr="001C579C" w:rsidRDefault="001C579C" w:rsidP="001C579C">
            <w:pPr>
              <w:jc w:val="both"/>
              <w:rPr>
                <w:szCs w:val="20"/>
              </w:rPr>
            </w:pPr>
            <w:r w:rsidRPr="001C579C">
              <w:rPr>
                <w:szCs w:val="20"/>
              </w:rPr>
              <w:t>5.17</w:t>
            </w:r>
          </w:p>
        </w:tc>
        <w:tc>
          <w:tcPr>
            <w:tcW w:w="583" w:type="dxa"/>
            <w:noWrap/>
            <w:hideMark/>
          </w:tcPr>
          <w:p w14:paraId="22626582" w14:textId="77777777" w:rsidR="001C579C" w:rsidRPr="001C579C" w:rsidRDefault="001C579C" w:rsidP="001C579C">
            <w:pPr>
              <w:jc w:val="both"/>
              <w:rPr>
                <w:szCs w:val="20"/>
              </w:rPr>
            </w:pPr>
            <w:r w:rsidRPr="001C579C">
              <w:rPr>
                <w:szCs w:val="20"/>
              </w:rPr>
              <w:t>4.28</w:t>
            </w:r>
          </w:p>
        </w:tc>
      </w:tr>
      <w:tr w:rsidR="001C579C" w:rsidRPr="001C579C" w14:paraId="3B87E9C1" w14:textId="77777777" w:rsidTr="001C579C">
        <w:trPr>
          <w:trHeight w:val="320"/>
        </w:trPr>
        <w:tc>
          <w:tcPr>
            <w:tcW w:w="1016" w:type="dxa"/>
            <w:noWrap/>
            <w:hideMark/>
          </w:tcPr>
          <w:p w14:paraId="3FA93E15" w14:textId="77777777" w:rsidR="001C579C" w:rsidRPr="001C579C" w:rsidRDefault="001C579C" w:rsidP="001C579C">
            <w:pPr>
              <w:jc w:val="both"/>
              <w:rPr>
                <w:szCs w:val="20"/>
              </w:rPr>
            </w:pPr>
            <w:r w:rsidRPr="001C579C">
              <w:rPr>
                <w:szCs w:val="20"/>
              </w:rPr>
              <w:lastRenderedPageBreak/>
              <w:t>Otu00808</w:t>
            </w:r>
          </w:p>
        </w:tc>
        <w:tc>
          <w:tcPr>
            <w:tcW w:w="1472" w:type="dxa"/>
            <w:noWrap/>
            <w:hideMark/>
          </w:tcPr>
          <w:p w14:paraId="5ABF8AA3" w14:textId="77777777" w:rsidR="001C579C" w:rsidRPr="001C579C" w:rsidRDefault="001C579C" w:rsidP="001C579C">
            <w:pPr>
              <w:jc w:val="both"/>
              <w:rPr>
                <w:szCs w:val="20"/>
              </w:rPr>
            </w:pPr>
            <w:r w:rsidRPr="001C579C">
              <w:rPr>
                <w:szCs w:val="20"/>
              </w:rPr>
              <w:t>Firmicutes</w:t>
            </w:r>
          </w:p>
        </w:tc>
        <w:tc>
          <w:tcPr>
            <w:tcW w:w="1993" w:type="dxa"/>
            <w:noWrap/>
            <w:hideMark/>
          </w:tcPr>
          <w:p w14:paraId="01367559" w14:textId="77777777" w:rsidR="001C579C" w:rsidRPr="001C579C" w:rsidRDefault="001C579C" w:rsidP="001C579C">
            <w:pPr>
              <w:jc w:val="both"/>
              <w:rPr>
                <w:szCs w:val="20"/>
              </w:rPr>
            </w:pPr>
            <w:r w:rsidRPr="001C579C">
              <w:rPr>
                <w:szCs w:val="20"/>
              </w:rPr>
              <w:t>Bacilli</w:t>
            </w:r>
          </w:p>
        </w:tc>
        <w:tc>
          <w:tcPr>
            <w:tcW w:w="2138" w:type="dxa"/>
            <w:noWrap/>
            <w:hideMark/>
          </w:tcPr>
          <w:p w14:paraId="21407A8D" w14:textId="77777777" w:rsidR="001C579C" w:rsidRPr="001C579C" w:rsidRDefault="001C579C" w:rsidP="001C579C">
            <w:pPr>
              <w:jc w:val="both"/>
              <w:rPr>
                <w:szCs w:val="20"/>
              </w:rPr>
            </w:pPr>
            <w:proofErr w:type="spellStart"/>
            <w:r w:rsidRPr="001C579C">
              <w:rPr>
                <w:szCs w:val="20"/>
              </w:rPr>
              <w:t>Paenibacillus</w:t>
            </w:r>
            <w:proofErr w:type="spellEnd"/>
          </w:p>
        </w:tc>
        <w:tc>
          <w:tcPr>
            <w:tcW w:w="650" w:type="dxa"/>
            <w:noWrap/>
            <w:hideMark/>
          </w:tcPr>
          <w:p w14:paraId="41AA34F0" w14:textId="77777777" w:rsidR="001C579C" w:rsidRPr="001C579C" w:rsidRDefault="001C579C" w:rsidP="001C579C">
            <w:pPr>
              <w:jc w:val="both"/>
              <w:rPr>
                <w:szCs w:val="20"/>
              </w:rPr>
            </w:pPr>
            <w:r w:rsidRPr="001C579C">
              <w:rPr>
                <w:szCs w:val="20"/>
              </w:rPr>
              <w:t>4.64</w:t>
            </w:r>
          </w:p>
        </w:tc>
        <w:tc>
          <w:tcPr>
            <w:tcW w:w="583" w:type="dxa"/>
            <w:noWrap/>
            <w:hideMark/>
          </w:tcPr>
          <w:p w14:paraId="39BDA5A1" w14:textId="77777777" w:rsidR="001C579C" w:rsidRPr="001C579C" w:rsidRDefault="001C579C" w:rsidP="001C579C">
            <w:pPr>
              <w:jc w:val="both"/>
              <w:rPr>
                <w:szCs w:val="20"/>
              </w:rPr>
            </w:pPr>
            <w:r w:rsidRPr="001C579C">
              <w:rPr>
                <w:szCs w:val="20"/>
              </w:rPr>
              <w:t>5.32</w:t>
            </w:r>
          </w:p>
        </w:tc>
      </w:tr>
      <w:tr w:rsidR="001C579C" w:rsidRPr="001C579C" w14:paraId="236C37EA" w14:textId="77777777" w:rsidTr="001C579C">
        <w:trPr>
          <w:trHeight w:val="320"/>
        </w:trPr>
        <w:tc>
          <w:tcPr>
            <w:tcW w:w="1016" w:type="dxa"/>
            <w:noWrap/>
            <w:hideMark/>
          </w:tcPr>
          <w:p w14:paraId="681F69E7" w14:textId="77777777" w:rsidR="001C579C" w:rsidRPr="001C579C" w:rsidRDefault="001C579C" w:rsidP="001C579C">
            <w:pPr>
              <w:jc w:val="both"/>
              <w:rPr>
                <w:szCs w:val="20"/>
              </w:rPr>
            </w:pPr>
            <w:r w:rsidRPr="001C579C">
              <w:rPr>
                <w:szCs w:val="20"/>
              </w:rPr>
              <w:t>Otu00832</w:t>
            </w:r>
          </w:p>
        </w:tc>
        <w:tc>
          <w:tcPr>
            <w:tcW w:w="1472" w:type="dxa"/>
            <w:noWrap/>
            <w:hideMark/>
          </w:tcPr>
          <w:p w14:paraId="182EA620" w14:textId="77777777" w:rsidR="001C579C" w:rsidRPr="001C579C" w:rsidRDefault="001C579C" w:rsidP="001C579C">
            <w:pPr>
              <w:jc w:val="both"/>
              <w:rPr>
                <w:szCs w:val="20"/>
              </w:rPr>
            </w:pPr>
            <w:r w:rsidRPr="001C579C">
              <w:rPr>
                <w:szCs w:val="20"/>
              </w:rPr>
              <w:t>Firmicutes</w:t>
            </w:r>
          </w:p>
        </w:tc>
        <w:tc>
          <w:tcPr>
            <w:tcW w:w="1993" w:type="dxa"/>
            <w:noWrap/>
            <w:hideMark/>
          </w:tcPr>
          <w:p w14:paraId="50A7DFFB" w14:textId="77777777" w:rsidR="001C579C" w:rsidRPr="001C579C" w:rsidRDefault="001C579C" w:rsidP="001C579C">
            <w:pPr>
              <w:jc w:val="both"/>
              <w:rPr>
                <w:szCs w:val="20"/>
              </w:rPr>
            </w:pPr>
            <w:r w:rsidRPr="001C579C">
              <w:rPr>
                <w:szCs w:val="20"/>
              </w:rPr>
              <w:t>Bacilli</w:t>
            </w:r>
          </w:p>
        </w:tc>
        <w:tc>
          <w:tcPr>
            <w:tcW w:w="2138" w:type="dxa"/>
            <w:noWrap/>
            <w:hideMark/>
          </w:tcPr>
          <w:p w14:paraId="53488F87" w14:textId="77777777" w:rsidR="001C579C" w:rsidRPr="001C579C" w:rsidRDefault="001C579C" w:rsidP="001C579C">
            <w:pPr>
              <w:jc w:val="both"/>
              <w:rPr>
                <w:szCs w:val="20"/>
              </w:rPr>
            </w:pPr>
            <w:proofErr w:type="spellStart"/>
            <w:r w:rsidRPr="001C579C">
              <w:rPr>
                <w:szCs w:val="20"/>
              </w:rPr>
              <w:t>Brevibacillus</w:t>
            </w:r>
            <w:proofErr w:type="spellEnd"/>
          </w:p>
        </w:tc>
        <w:tc>
          <w:tcPr>
            <w:tcW w:w="650" w:type="dxa"/>
            <w:noWrap/>
            <w:hideMark/>
          </w:tcPr>
          <w:p w14:paraId="21B704BD" w14:textId="77777777" w:rsidR="001C579C" w:rsidRPr="001C579C" w:rsidRDefault="001C579C" w:rsidP="001C579C">
            <w:pPr>
              <w:jc w:val="both"/>
              <w:rPr>
                <w:szCs w:val="20"/>
              </w:rPr>
            </w:pPr>
            <w:r w:rsidRPr="001C579C">
              <w:rPr>
                <w:szCs w:val="20"/>
              </w:rPr>
              <w:t>5.31</w:t>
            </w:r>
          </w:p>
        </w:tc>
        <w:tc>
          <w:tcPr>
            <w:tcW w:w="583" w:type="dxa"/>
            <w:noWrap/>
            <w:hideMark/>
          </w:tcPr>
          <w:p w14:paraId="053D8036" w14:textId="77777777" w:rsidR="001C579C" w:rsidRPr="001C579C" w:rsidRDefault="001C579C" w:rsidP="001C579C">
            <w:pPr>
              <w:jc w:val="both"/>
              <w:rPr>
                <w:szCs w:val="20"/>
              </w:rPr>
            </w:pPr>
            <w:r w:rsidRPr="001C579C">
              <w:rPr>
                <w:szCs w:val="20"/>
              </w:rPr>
              <w:t>6.50</w:t>
            </w:r>
          </w:p>
        </w:tc>
      </w:tr>
      <w:tr w:rsidR="001C579C" w:rsidRPr="001C579C" w14:paraId="0151D224" w14:textId="77777777" w:rsidTr="001C579C">
        <w:trPr>
          <w:trHeight w:val="320"/>
        </w:trPr>
        <w:tc>
          <w:tcPr>
            <w:tcW w:w="1016" w:type="dxa"/>
            <w:noWrap/>
            <w:hideMark/>
          </w:tcPr>
          <w:p w14:paraId="09A9CA80" w14:textId="77777777" w:rsidR="001C579C" w:rsidRPr="001C579C" w:rsidRDefault="001C579C" w:rsidP="001C579C">
            <w:pPr>
              <w:jc w:val="both"/>
              <w:rPr>
                <w:szCs w:val="20"/>
              </w:rPr>
            </w:pPr>
            <w:r w:rsidRPr="001C579C">
              <w:rPr>
                <w:szCs w:val="20"/>
              </w:rPr>
              <w:t>Otu00847</w:t>
            </w:r>
          </w:p>
        </w:tc>
        <w:tc>
          <w:tcPr>
            <w:tcW w:w="1472" w:type="dxa"/>
            <w:noWrap/>
            <w:hideMark/>
          </w:tcPr>
          <w:p w14:paraId="51CA56B5" w14:textId="77777777" w:rsidR="001C579C" w:rsidRPr="001C579C" w:rsidRDefault="001C579C" w:rsidP="001C579C">
            <w:pPr>
              <w:jc w:val="both"/>
              <w:rPr>
                <w:szCs w:val="20"/>
              </w:rPr>
            </w:pPr>
            <w:r w:rsidRPr="001C579C">
              <w:rPr>
                <w:szCs w:val="20"/>
              </w:rPr>
              <w:t>Planctomycetes</w:t>
            </w:r>
          </w:p>
        </w:tc>
        <w:tc>
          <w:tcPr>
            <w:tcW w:w="1993" w:type="dxa"/>
            <w:noWrap/>
            <w:hideMark/>
          </w:tcPr>
          <w:p w14:paraId="5A6D3F29" w14:textId="77777777" w:rsidR="001C579C" w:rsidRPr="001C579C" w:rsidRDefault="001C579C" w:rsidP="001C579C">
            <w:pPr>
              <w:jc w:val="both"/>
              <w:rPr>
                <w:szCs w:val="20"/>
              </w:rPr>
            </w:pPr>
            <w:proofErr w:type="spellStart"/>
            <w:r w:rsidRPr="001C579C">
              <w:rPr>
                <w:szCs w:val="20"/>
              </w:rPr>
              <w:t>Planctomycetia</w:t>
            </w:r>
            <w:proofErr w:type="spellEnd"/>
          </w:p>
        </w:tc>
        <w:tc>
          <w:tcPr>
            <w:tcW w:w="2138" w:type="dxa"/>
            <w:noWrap/>
            <w:hideMark/>
          </w:tcPr>
          <w:p w14:paraId="2C1CE6D5" w14:textId="77777777" w:rsidR="001C579C" w:rsidRPr="001C579C" w:rsidRDefault="001C579C" w:rsidP="001C579C">
            <w:pPr>
              <w:jc w:val="both"/>
              <w:rPr>
                <w:szCs w:val="20"/>
              </w:rPr>
            </w:pPr>
            <w:proofErr w:type="spellStart"/>
            <w:r w:rsidRPr="001C579C">
              <w:rPr>
                <w:szCs w:val="20"/>
              </w:rPr>
              <w:t>Planctomycetaceae_unc</w:t>
            </w:r>
            <w:proofErr w:type="spellEnd"/>
          </w:p>
        </w:tc>
        <w:tc>
          <w:tcPr>
            <w:tcW w:w="650" w:type="dxa"/>
            <w:noWrap/>
            <w:hideMark/>
          </w:tcPr>
          <w:p w14:paraId="6BD0322C" w14:textId="77777777" w:rsidR="001C579C" w:rsidRPr="001C579C" w:rsidRDefault="001C579C" w:rsidP="001C579C">
            <w:pPr>
              <w:jc w:val="both"/>
              <w:rPr>
                <w:szCs w:val="20"/>
              </w:rPr>
            </w:pPr>
            <w:r w:rsidRPr="001C579C">
              <w:rPr>
                <w:szCs w:val="20"/>
              </w:rPr>
              <w:t>4.34</w:t>
            </w:r>
          </w:p>
        </w:tc>
        <w:tc>
          <w:tcPr>
            <w:tcW w:w="583" w:type="dxa"/>
            <w:noWrap/>
            <w:hideMark/>
          </w:tcPr>
          <w:p w14:paraId="2D21B60D" w14:textId="77777777" w:rsidR="001C579C" w:rsidRPr="001C579C" w:rsidRDefault="001C579C" w:rsidP="001C579C">
            <w:pPr>
              <w:jc w:val="both"/>
              <w:rPr>
                <w:szCs w:val="20"/>
              </w:rPr>
            </w:pPr>
            <w:r w:rsidRPr="001C579C">
              <w:rPr>
                <w:szCs w:val="20"/>
              </w:rPr>
              <w:t>4.86</w:t>
            </w:r>
          </w:p>
        </w:tc>
      </w:tr>
      <w:tr w:rsidR="001C579C" w:rsidRPr="001C579C" w14:paraId="75355DBD" w14:textId="77777777" w:rsidTr="001C579C">
        <w:trPr>
          <w:trHeight w:val="320"/>
        </w:trPr>
        <w:tc>
          <w:tcPr>
            <w:tcW w:w="1016" w:type="dxa"/>
            <w:noWrap/>
            <w:hideMark/>
          </w:tcPr>
          <w:p w14:paraId="3AF75225" w14:textId="77777777" w:rsidR="001C579C" w:rsidRPr="001C579C" w:rsidRDefault="001C579C" w:rsidP="001C579C">
            <w:pPr>
              <w:jc w:val="both"/>
              <w:rPr>
                <w:szCs w:val="20"/>
              </w:rPr>
            </w:pPr>
            <w:r w:rsidRPr="001C579C">
              <w:rPr>
                <w:szCs w:val="20"/>
              </w:rPr>
              <w:t>Otu00953</w:t>
            </w:r>
          </w:p>
        </w:tc>
        <w:tc>
          <w:tcPr>
            <w:tcW w:w="1472" w:type="dxa"/>
            <w:noWrap/>
            <w:hideMark/>
          </w:tcPr>
          <w:p w14:paraId="3D172F95" w14:textId="77777777" w:rsidR="001C579C" w:rsidRPr="001C579C" w:rsidRDefault="001C579C" w:rsidP="001C579C">
            <w:pPr>
              <w:jc w:val="both"/>
              <w:rPr>
                <w:szCs w:val="20"/>
              </w:rPr>
            </w:pPr>
            <w:r w:rsidRPr="001C579C">
              <w:rPr>
                <w:szCs w:val="20"/>
              </w:rPr>
              <w:t>Firmicutes</w:t>
            </w:r>
          </w:p>
        </w:tc>
        <w:tc>
          <w:tcPr>
            <w:tcW w:w="1993" w:type="dxa"/>
            <w:noWrap/>
            <w:hideMark/>
          </w:tcPr>
          <w:p w14:paraId="3D8939C6" w14:textId="77777777" w:rsidR="001C579C" w:rsidRPr="001C579C" w:rsidRDefault="001C579C" w:rsidP="001C579C">
            <w:pPr>
              <w:jc w:val="both"/>
              <w:rPr>
                <w:szCs w:val="20"/>
              </w:rPr>
            </w:pPr>
            <w:r w:rsidRPr="001C579C">
              <w:rPr>
                <w:szCs w:val="20"/>
              </w:rPr>
              <w:t>Bacilli</w:t>
            </w:r>
          </w:p>
        </w:tc>
        <w:tc>
          <w:tcPr>
            <w:tcW w:w="2138" w:type="dxa"/>
            <w:noWrap/>
            <w:hideMark/>
          </w:tcPr>
          <w:p w14:paraId="547A482E" w14:textId="77777777" w:rsidR="001C579C" w:rsidRPr="001C579C" w:rsidRDefault="001C579C" w:rsidP="001C579C">
            <w:pPr>
              <w:jc w:val="both"/>
              <w:rPr>
                <w:szCs w:val="20"/>
              </w:rPr>
            </w:pPr>
            <w:proofErr w:type="spellStart"/>
            <w:r w:rsidRPr="001C579C">
              <w:rPr>
                <w:szCs w:val="20"/>
              </w:rPr>
              <w:t>Tumebacillus</w:t>
            </w:r>
            <w:proofErr w:type="spellEnd"/>
          </w:p>
        </w:tc>
        <w:tc>
          <w:tcPr>
            <w:tcW w:w="650" w:type="dxa"/>
            <w:noWrap/>
            <w:hideMark/>
          </w:tcPr>
          <w:p w14:paraId="722FF216" w14:textId="77777777" w:rsidR="001C579C" w:rsidRPr="001C579C" w:rsidRDefault="001C579C" w:rsidP="001C579C">
            <w:pPr>
              <w:jc w:val="both"/>
              <w:rPr>
                <w:szCs w:val="20"/>
              </w:rPr>
            </w:pPr>
            <w:r w:rsidRPr="001C579C">
              <w:rPr>
                <w:szCs w:val="20"/>
              </w:rPr>
              <w:t>4.49</w:t>
            </w:r>
          </w:p>
        </w:tc>
        <w:tc>
          <w:tcPr>
            <w:tcW w:w="583" w:type="dxa"/>
            <w:noWrap/>
            <w:hideMark/>
          </w:tcPr>
          <w:p w14:paraId="34672CFB" w14:textId="77777777" w:rsidR="001C579C" w:rsidRPr="001C579C" w:rsidRDefault="001C579C" w:rsidP="001C579C">
            <w:pPr>
              <w:jc w:val="both"/>
              <w:rPr>
                <w:szCs w:val="20"/>
              </w:rPr>
            </w:pPr>
            <w:r w:rsidRPr="001C579C">
              <w:rPr>
                <w:szCs w:val="20"/>
              </w:rPr>
              <w:t>4.38</w:t>
            </w:r>
          </w:p>
        </w:tc>
      </w:tr>
      <w:tr w:rsidR="001C579C" w:rsidRPr="001C579C" w14:paraId="40D2C6F5" w14:textId="77777777" w:rsidTr="001C579C">
        <w:trPr>
          <w:trHeight w:val="320"/>
        </w:trPr>
        <w:tc>
          <w:tcPr>
            <w:tcW w:w="1016" w:type="dxa"/>
            <w:noWrap/>
            <w:hideMark/>
          </w:tcPr>
          <w:p w14:paraId="1B5A2395" w14:textId="77777777" w:rsidR="001C579C" w:rsidRPr="001C579C" w:rsidRDefault="001C579C" w:rsidP="001C579C">
            <w:pPr>
              <w:jc w:val="both"/>
              <w:rPr>
                <w:szCs w:val="20"/>
              </w:rPr>
            </w:pPr>
            <w:r w:rsidRPr="001C579C">
              <w:rPr>
                <w:szCs w:val="20"/>
              </w:rPr>
              <w:t>Otu01203</w:t>
            </w:r>
          </w:p>
        </w:tc>
        <w:tc>
          <w:tcPr>
            <w:tcW w:w="1472" w:type="dxa"/>
            <w:noWrap/>
            <w:hideMark/>
          </w:tcPr>
          <w:p w14:paraId="6C13D1C9" w14:textId="77777777" w:rsidR="001C579C" w:rsidRPr="001C579C" w:rsidRDefault="001C579C" w:rsidP="001C579C">
            <w:pPr>
              <w:jc w:val="both"/>
              <w:rPr>
                <w:szCs w:val="20"/>
              </w:rPr>
            </w:pPr>
            <w:r w:rsidRPr="001C579C">
              <w:rPr>
                <w:szCs w:val="20"/>
              </w:rPr>
              <w:t>Proteobacteria</w:t>
            </w:r>
          </w:p>
        </w:tc>
        <w:tc>
          <w:tcPr>
            <w:tcW w:w="1993" w:type="dxa"/>
            <w:noWrap/>
            <w:hideMark/>
          </w:tcPr>
          <w:p w14:paraId="4F63F0DF" w14:textId="77777777" w:rsidR="001C579C" w:rsidRPr="001C579C" w:rsidRDefault="001C579C" w:rsidP="001C579C">
            <w:pPr>
              <w:jc w:val="both"/>
              <w:rPr>
                <w:szCs w:val="20"/>
              </w:rPr>
            </w:pPr>
            <w:r w:rsidRPr="001C579C">
              <w:rPr>
                <w:szCs w:val="20"/>
              </w:rPr>
              <w:t>Deltaproteobacteria</w:t>
            </w:r>
          </w:p>
        </w:tc>
        <w:tc>
          <w:tcPr>
            <w:tcW w:w="2138" w:type="dxa"/>
            <w:noWrap/>
            <w:hideMark/>
          </w:tcPr>
          <w:p w14:paraId="481C87BC" w14:textId="77777777" w:rsidR="001C579C" w:rsidRPr="001C579C" w:rsidRDefault="001C579C" w:rsidP="001C579C">
            <w:pPr>
              <w:jc w:val="both"/>
              <w:rPr>
                <w:szCs w:val="20"/>
              </w:rPr>
            </w:pPr>
            <w:proofErr w:type="spellStart"/>
            <w:r w:rsidRPr="001C579C">
              <w:rPr>
                <w:szCs w:val="20"/>
              </w:rPr>
              <w:t>Byssovorax</w:t>
            </w:r>
            <w:proofErr w:type="spellEnd"/>
          </w:p>
        </w:tc>
        <w:tc>
          <w:tcPr>
            <w:tcW w:w="650" w:type="dxa"/>
            <w:noWrap/>
            <w:hideMark/>
          </w:tcPr>
          <w:p w14:paraId="09900048" w14:textId="77777777" w:rsidR="001C579C" w:rsidRPr="001C579C" w:rsidRDefault="001C579C" w:rsidP="001C579C">
            <w:pPr>
              <w:jc w:val="both"/>
              <w:rPr>
                <w:szCs w:val="20"/>
              </w:rPr>
            </w:pPr>
            <w:r w:rsidRPr="001C579C">
              <w:rPr>
                <w:szCs w:val="20"/>
              </w:rPr>
              <w:t>4.35</w:t>
            </w:r>
          </w:p>
        </w:tc>
        <w:tc>
          <w:tcPr>
            <w:tcW w:w="583" w:type="dxa"/>
            <w:noWrap/>
            <w:hideMark/>
          </w:tcPr>
          <w:p w14:paraId="74677A7B" w14:textId="77777777" w:rsidR="001C579C" w:rsidRPr="001C579C" w:rsidRDefault="001C579C" w:rsidP="001C579C">
            <w:pPr>
              <w:jc w:val="both"/>
              <w:rPr>
                <w:szCs w:val="20"/>
              </w:rPr>
            </w:pPr>
            <w:r w:rsidRPr="001C579C">
              <w:rPr>
                <w:szCs w:val="20"/>
              </w:rPr>
              <w:t>5.06</w:t>
            </w:r>
          </w:p>
        </w:tc>
      </w:tr>
      <w:tr w:rsidR="001C579C" w:rsidRPr="001C579C" w14:paraId="2B044652" w14:textId="77777777" w:rsidTr="001C579C">
        <w:trPr>
          <w:trHeight w:val="320"/>
        </w:trPr>
        <w:tc>
          <w:tcPr>
            <w:tcW w:w="1016" w:type="dxa"/>
            <w:noWrap/>
            <w:hideMark/>
          </w:tcPr>
          <w:p w14:paraId="71276BA9" w14:textId="77777777" w:rsidR="001C579C" w:rsidRPr="001C579C" w:rsidRDefault="001C579C" w:rsidP="001C579C">
            <w:pPr>
              <w:jc w:val="both"/>
              <w:rPr>
                <w:szCs w:val="20"/>
              </w:rPr>
            </w:pPr>
            <w:r w:rsidRPr="001C579C">
              <w:rPr>
                <w:szCs w:val="20"/>
              </w:rPr>
              <w:t>Otu01743</w:t>
            </w:r>
          </w:p>
        </w:tc>
        <w:tc>
          <w:tcPr>
            <w:tcW w:w="1472" w:type="dxa"/>
            <w:noWrap/>
            <w:hideMark/>
          </w:tcPr>
          <w:p w14:paraId="105A1740" w14:textId="77777777" w:rsidR="001C579C" w:rsidRPr="001C579C" w:rsidRDefault="001C579C" w:rsidP="001C579C">
            <w:pPr>
              <w:jc w:val="both"/>
              <w:rPr>
                <w:szCs w:val="20"/>
              </w:rPr>
            </w:pPr>
            <w:r w:rsidRPr="001C579C">
              <w:rPr>
                <w:szCs w:val="20"/>
              </w:rPr>
              <w:t>Firmicutes</w:t>
            </w:r>
          </w:p>
        </w:tc>
        <w:tc>
          <w:tcPr>
            <w:tcW w:w="1993" w:type="dxa"/>
            <w:noWrap/>
            <w:hideMark/>
          </w:tcPr>
          <w:p w14:paraId="6B3AB89B" w14:textId="77777777" w:rsidR="001C579C" w:rsidRPr="001C579C" w:rsidRDefault="001C579C" w:rsidP="001C579C">
            <w:pPr>
              <w:jc w:val="both"/>
              <w:rPr>
                <w:szCs w:val="20"/>
              </w:rPr>
            </w:pPr>
            <w:r w:rsidRPr="001C579C">
              <w:rPr>
                <w:szCs w:val="20"/>
              </w:rPr>
              <w:t>Bacilli</w:t>
            </w:r>
          </w:p>
        </w:tc>
        <w:tc>
          <w:tcPr>
            <w:tcW w:w="2138" w:type="dxa"/>
            <w:noWrap/>
            <w:hideMark/>
          </w:tcPr>
          <w:p w14:paraId="46C901A7" w14:textId="77777777" w:rsidR="001C579C" w:rsidRPr="001C579C" w:rsidRDefault="001C579C" w:rsidP="001C579C">
            <w:pPr>
              <w:jc w:val="both"/>
              <w:rPr>
                <w:szCs w:val="20"/>
              </w:rPr>
            </w:pPr>
            <w:proofErr w:type="spellStart"/>
            <w:r w:rsidRPr="001C579C">
              <w:rPr>
                <w:szCs w:val="20"/>
              </w:rPr>
              <w:t>Tumebacillus</w:t>
            </w:r>
            <w:proofErr w:type="spellEnd"/>
          </w:p>
        </w:tc>
        <w:tc>
          <w:tcPr>
            <w:tcW w:w="650" w:type="dxa"/>
            <w:noWrap/>
            <w:hideMark/>
          </w:tcPr>
          <w:p w14:paraId="28513A83" w14:textId="77777777" w:rsidR="001C579C" w:rsidRPr="001C579C" w:rsidRDefault="001C579C" w:rsidP="001C579C">
            <w:pPr>
              <w:jc w:val="both"/>
              <w:rPr>
                <w:szCs w:val="20"/>
              </w:rPr>
            </w:pPr>
            <w:r w:rsidRPr="001C579C">
              <w:rPr>
                <w:szCs w:val="20"/>
              </w:rPr>
              <w:t>4.02</w:t>
            </w:r>
          </w:p>
        </w:tc>
        <w:tc>
          <w:tcPr>
            <w:tcW w:w="583" w:type="dxa"/>
            <w:noWrap/>
            <w:hideMark/>
          </w:tcPr>
          <w:p w14:paraId="4F3E7B12" w14:textId="77777777" w:rsidR="001C579C" w:rsidRPr="001C579C" w:rsidRDefault="001C579C" w:rsidP="001C579C">
            <w:pPr>
              <w:jc w:val="both"/>
              <w:rPr>
                <w:szCs w:val="20"/>
              </w:rPr>
            </w:pPr>
            <w:r w:rsidRPr="001C579C">
              <w:rPr>
                <w:szCs w:val="20"/>
              </w:rPr>
              <w:t>4.38</w:t>
            </w:r>
          </w:p>
        </w:tc>
      </w:tr>
    </w:tbl>
    <w:p w14:paraId="5E0A7707" w14:textId="77777777" w:rsidR="004E4B9D" w:rsidRDefault="004E4B9D" w:rsidP="00E45063"/>
    <w:p w14:paraId="52852D12" w14:textId="77777777" w:rsidR="001C579C" w:rsidRDefault="001C579C" w:rsidP="001C579C">
      <w:pPr>
        <w:pStyle w:val="Caption"/>
        <w:keepNext/>
      </w:pPr>
      <w:r>
        <w:t xml:space="preserve">Table </w:t>
      </w:r>
      <w:r w:rsidR="008670EC">
        <w:fldChar w:fldCharType="begin"/>
      </w:r>
      <w:r w:rsidR="008670EC">
        <w:instrText xml:space="preserve"> SEQ Table \* ARABIC </w:instrText>
      </w:r>
      <w:r w:rsidR="008670EC">
        <w:fldChar w:fldCharType="separate"/>
      </w:r>
      <w:r>
        <w:rPr>
          <w:noProof/>
        </w:rPr>
        <w:t>6</w:t>
      </w:r>
      <w:r w:rsidR="008670EC">
        <w:rPr>
          <w:noProof/>
        </w:rPr>
        <w:fldChar w:fldCharType="end"/>
      </w:r>
      <w:r>
        <w:t xml:space="preserve"> Compost</w:t>
      </w:r>
    </w:p>
    <w:tbl>
      <w:tblPr>
        <w:tblStyle w:val="TableGrid"/>
        <w:tblW w:w="9041" w:type="dxa"/>
        <w:tblInd w:w="-5" w:type="dxa"/>
        <w:tblLook w:val="04A0" w:firstRow="1" w:lastRow="0" w:firstColumn="1" w:lastColumn="0" w:noHBand="0" w:noVBand="1"/>
      </w:tblPr>
      <w:tblGrid>
        <w:gridCol w:w="1016"/>
        <w:gridCol w:w="1938"/>
        <w:gridCol w:w="2427"/>
        <w:gridCol w:w="2427"/>
        <w:gridCol w:w="650"/>
        <w:gridCol w:w="583"/>
      </w:tblGrid>
      <w:tr w:rsidR="001C579C" w:rsidRPr="001C579C" w14:paraId="799D7B84" w14:textId="77777777" w:rsidTr="001C579C">
        <w:trPr>
          <w:trHeight w:val="320"/>
        </w:trPr>
        <w:tc>
          <w:tcPr>
            <w:tcW w:w="1016" w:type="dxa"/>
            <w:noWrap/>
            <w:hideMark/>
          </w:tcPr>
          <w:p w14:paraId="5A1EEA19" w14:textId="77777777" w:rsidR="001C579C" w:rsidRPr="001C579C" w:rsidRDefault="001C579C" w:rsidP="001C579C">
            <w:pPr>
              <w:jc w:val="both"/>
              <w:rPr>
                <w:szCs w:val="20"/>
              </w:rPr>
            </w:pPr>
            <w:r w:rsidRPr="001C579C">
              <w:rPr>
                <w:szCs w:val="20"/>
              </w:rPr>
              <w:t>OTU</w:t>
            </w:r>
          </w:p>
        </w:tc>
        <w:tc>
          <w:tcPr>
            <w:tcW w:w="1938" w:type="dxa"/>
            <w:noWrap/>
            <w:hideMark/>
          </w:tcPr>
          <w:p w14:paraId="6F07A3C3" w14:textId="77777777" w:rsidR="001C579C" w:rsidRPr="001C579C" w:rsidRDefault="001C579C" w:rsidP="001C579C">
            <w:pPr>
              <w:jc w:val="both"/>
              <w:rPr>
                <w:szCs w:val="20"/>
              </w:rPr>
            </w:pPr>
            <w:r w:rsidRPr="001C579C">
              <w:rPr>
                <w:szCs w:val="20"/>
              </w:rPr>
              <w:t>Phylum</w:t>
            </w:r>
          </w:p>
        </w:tc>
        <w:tc>
          <w:tcPr>
            <w:tcW w:w="2427" w:type="dxa"/>
            <w:noWrap/>
            <w:hideMark/>
          </w:tcPr>
          <w:p w14:paraId="13225226" w14:textId="77777777" w:rsidR="001C579C" w:rsidRPr="001C579C" w:rsidRDefault="001C579C" w:rsidP="001C579C">
            <w:pPr>
              <w:jc w:val="both"/>
              <w:rPr>
                <w:szCs w:val="20"/>
              </w:rPr>
            </w:pPr>
            <w:r w:rsidRPr="001C579C">
              <w:rPr>
                <w:szCs w:val="20"/>
              </w:rPr>
              <w:t>Class</w:t>
            </w:r>
          </w:p>
        </w:tc>
        <w:tc>
          <w:tcPr>
            <w:tcW w:w="2427" w:type="dxa"/>
            <w:noWrap/>
            <w:hideMark/>
          </w:tcPr>
          <w:p w14:paraId="26B63B45" w14:textId="77777777" w:rsidR="001C579C" w:rsidRPr="001C579C" w:rsidRDefault="001C579C" w:rsidP="001C579C">
            <w:pPr>
              <w:jc w:val="both"/>
              <w:rPr>
                <w:szCs w:val="20"/>
              </w:rPr>
            </w:pPr>
            <w:r w:rsidRPr="001C579C">
              <w:rPr>
                <w:szCs w:val="20"/>
              </w:rPr>
              <w:t>Genus</w:t>
            </w:r>
          </w:p>
        </w:tc>
        <w:tc>
          <w:tcPr>
            <w:tcW w:w="650" w:type="dxa"/>
            <w:noWrap/>
            <w:hideMark/>
          </w:tcPr>
          <w:p w14:paraId="380C9A23" w14:textId="77777777" w:rsidR="001C579C" w:rsidRPr="001C579C" w:rsidRDefault="001C579C" w:rsidP="001C579C">
            <w:pPr>
              <w:jc w:val="both"/>
              <w:rPr>
                <w:szCs w:val="20"/>
              </w:rPr>
            </w:pPr>
            <w:r w:rsidRPr="001C579C">
              <w:rPr>
                <w:szCs w:val="20"/>
              </w:rPr>
              <w:t>Early LFC</w:t>
            </w:r>
          </w:p>
        </w:tc>
        <w:tc>
          <w:tcPr>
            <w:tcW w:w="583" w:type="dxa"/>
            <w:noWrap/>
            <w:hideMark/>
          </w:tcPr>
          <w:p w14:paraId="568202E9" w14:textId="77777777" w:rsidR="001C579C" w:rsidRPr="001C579C" w:rsidRDefault="001C579C" w:rsidP="001C579C">
            <w:pPr>
              <w:jc w:val="both"/>
              <w:rPr>
                <w:szCs w:val="20"/>
              </w:rPr>
            </w:pPr>
            <w:r w:rsidRPr="001C579C">
              <w:rPr>
                <w:szCs w:val="20"/>
              </w:rPr>
              <w:t xml:space="preserve">Late </w:t>
            </w:r>
          </w:p>
          <w:p w14:paraId="54B68873" w14:textId="77777777" w:rsidR="001C579C" w:rsidRPr="001C579C" w:rsidRDefault="001C579C" w:rsidP="001C579C">
            <w:pPr>
              <w:jc w:val="both"/>
              <w:rPr>
                <w:szCs w:val="20"/>
              </w:rPr>
            </w:pPr>
            <w:r w:rsidRPr="001C579C">
              <w:rPr>
                <w:szCs w:val="20"/>
              </w:rPr>
              <w:t>LFC</w:t>
            </w:r>
          </w:p>
        </w:tc>
      </w:tr>
      <w:tr w:rsidR="001C579C" w:rsidRPr="001C579C" w14:paraId="65B4D955" w14:textId="77777777" w:rsidTr="001C579C">
        <w:trPr>
          <w:trHeight w:val="320"/>
        </w:trPr>
        <w:tc>
          <w:tcPr>
            <w:tcW w:w="1016" w:type="dxa"/>
            <w:noWrap/>
            <w:hideMark/>
          </w:tcPr>
          <w:p w14:paraId="29986BB1" w14:textId="77777777" w:rsidR="001C579C" w:rsidRPr="001C579C" w:rsidRDefault="001C579C" w:rsidP="001C579C">
            <w:pPr>
              <w:jc w:val="both"/>
              <w:rPr>
                <w:szCs w:val="20"/>
              </w:rPr>
            </w:pPr>
            <w:r w:rsidRPr="001C579C">
              <w:rPr>
                <w:szCs w:val="20"/>
              </w:rPr>
              <w:t>Otu00022</w:t>
            </w:r>
          </w:p>
        </w:tc>
        <w:tc>
          <w:tcPr>
            <w:tcW w:w="1938" w:type="dxa"/>
            <w:noWrap/>
            <w:hideMark/>
          </w:tcPr>
          <w:p w14:paraId="57683F24" w14:textId="77777777" w:rsidR="001C579C" w:rsidRPr="001C579C" w:rsidRDefault="001C579C" w:rsidP="001C579C">
            <w:pPr>
              <w:jc w:val="both"/>
              <w:rPr>
                <w:szCs w:val="20"/>
              </w:rPr>
            </w:pPr>
            <w:r w:rsidRPr="001C579C">
              <w:rPr>
                <w:szCs w:val="20"/>
              </w:rPr>
              <w:t>Chloroflexi</w:t>
            </w:r>
          </w:p>
        </w:tc>
        <w:tc>
          <w:tcPr>
            <w:tcW w:w="2427" w:type="dxa"/>
            <w:noWrap/>
            <w:hideMark/>
          </w:tcPr>
          <w:p w14:paraId="554B19C0" w14:textId="77777777" w:rsidR="001C579C" w:rsidRPr="001C579C" w:rsidRDefault="001C579C" w:rsidP="001C579C">
            <w:pPr>
              <w:jc w:val="both"/>
              <w:rPr>
                <w:szCs w:val="20"/>
              </w:rPr>
            </w:pPr>
            <w:proofErr w:type="spellStart"/>
            <w:r w:rsidRPr="001C579C">
              <w:rPr>
                <w:szCs w:val="20"/>
              </w:rPr>
              <w:t>Thermomicrobia</w:t>
            </w:r>
            <w:proofErr w:type="spellEnd"/>
          </w:p>
        </w:tc>
        <w:tc>
          <w:tcPr>
            <w:tcW w:w="2427" w:type="dxa"/>
            <w:noWrap/>
            <w:hideMark/>
          </w:tcPr>
          <w:p w14:paraId="3D27B424" w14:textId="77777777" w:rsidR="001C579C" w:rsidRPr="001C579C" w:rsidRDefault="001C579C" w:rsidP="001C579C">
            <w:pPr>
              <w:jc w:val="both"/>
              <w:rPr>
                <w:szCs w:val="20"/>
              </w:rPr>
            </w:pPr>
            <w:proofErr w:type="spellStart"/>
            <w:r w:rsidRPr="001C579C">
              <w:rPr>
                <w:szCs w:val="20"/>
              </w:rPr>
              <w:t>Sphaerobacter</w:t>
            </w:r>
            <w:proofErr w:type="spellEnd"/>
          </w:p>
        </w:tc>
        <w:tc>
          <w:tcPr>
            <w:tcW w:w="650" w:type="dxa"/>
            <w:noWrap/>
            <w:hideMark/>
          </w:tcPr>
          <w:p w14:paraId="3736974E" w14:textId="77777777" w:rsidR="001C579C" w:rsidRPr="001C579C" w:rsidRDefault="001C579C" w:rsidP="001C579C">
            <w:pPr>
              <w:jc w:val="both"/>
              <w:rPr>
                <w:szCs w:val="20"/>
              </w:rPr>
            </w:pPr>
            <w:r w:rsidRPr="001C579C">
              <w:rPr>
                <w:szCs w:val="20"/>
              </w:rPr>
              <w:t>7.34</w:t>
            </w:r>
          </w:p>
        </w:tc>
        <w:tc>
          <w:tcPr>
            <w:tcW w:w="583" w:type="dxa"/>
            <w:noWrap/>
            <w:hideMark/>
          </w:tcPr>
          <w:p w14:paraId="44575717" w14:textId="77777777" w:rsidR="001C579C" w:rsidRPr="001C579C" w:rsidRDefault="001C579C" w:rsidP="001C579C">
            <w:pPr>
              <w:jc w:val="both"/>
              <w:rPr>
                <w:szCs w:val="20"/>
              </w:rPr>
            </w:pPr>
            <w:r w:rsidRPr="001C579C">
              <w:rPr>
                <w:szCs w:val="20"/>
              </w:rPr>
              <w:t>6.39</w:t>
            </w:r>
          </w:p>
        </w:tc>
      </w:tr>
      <w:tr w:rsidR="001C579C" w:rsidRPr="001C579C" w14:paraId="61CB9BBB" w14:textId="77777777" w:rsidTr="001C579C">
        <w:trPr>
          <w:trHeight w:val="320"/>
        </w:trPr>
        <w:tc>
          <w:tcPr>
            <w:tcW w:w="1016" w:type="dxa"/>
            <w:noWrap/>
            <w:hideMark/>
          </w:tcPr>
          <w:p w14:paraId="660272C2" w14:textId="77777777" w:rsidR="001C579C" w:rsidRPr="001C579C" w:rsidRDefault="001C579C" w:rsidP="001C579C">
            <w:pPr>
              <w:jc w:val="both"/>
              <w:rPr>
                <w:szCs w:val="20"/>
              </w:rPr>
            </w:pPr>
            <w:r w:rsidRPr="001C579C">
              <w:rPr>
                <w:szCs w:val="20"/>
              </w:rPr>
              <w:t>Otu00030</w:t>
            </w:r>
          </w:p>
        </w:tc>
        <w:tc>
          <w:tcPr>
            <w:tcW w:w="1938" w:type="dxa"/>
            <w:noWrap/>
            <w:hideMark/>
          </w:tcPr>
          <w:p w14:paraId="06F9775D" w14:textId="77777777" w:rsidR="001C579C" w:rsidRPr="001C579C" w:rsidRDefault="001C579C" w:rsidP="001C579C">
            <w:pPr>
              <w:jc w:val="both"/>
              <w:rPr>
                <w:szCs w:val="20"/>
              </w:rPr>
            </w:pPr>
            <w:r w:rsidRPr="001C579C">
              <w:rPr>
                <w:szCs w:val="20"/>
              </w:rPr>
              <w:t>Bacteria_unclassified</w:t>
            </w:r>
          </w:p>
        </w:tc>
        <w:tc>
          <w:tcPr>
            <w:tcW w:w="2427" w:type="dxa"/>
            <w:noWrap/>
            <w:hideMark/>
          </w:tcPr>
          <w:p w14:paraId="2B64DA11" w14:textId="77777777" w:rsidR="001C579C" w:rsidRPr="001C579C" w:rsidRDefault="001C579C" w:rsidP="001C579C">
            <w:pPr>
              <w:jc w:val="both"/>
              <w:rPr>
                <w:szCs w:val="20"/>
              </w:rPr>
            </w:pPr>
            <w:r w:rsidRPr="001C579C">
              <w:rPr>
                <w:szCs w:val="20"/>
              </w:rPr>
              <w:t>Bacteria_unclassified</w:t>
            </w:r>
          </w:p>
        </w:tc>
        <w:tc>
          <w:tcPr>
            <w:tcW w:w="2427" w:type="dxa"/>
            <w:noWrap/>
            <w:hideMark/>
          </w:tcPr>
          <w:p w14:paraId="570E8941" w14:textId="77777777" w:rsidR="001C579C" w:rsidRPr="001C579C" w:rsidRDefault="001C579C" w:rsidP="001C579C">
            <w:pPr>
              <w:jc w:val="both"/>
              <w:rPr>
                <w:szCs w:val="20"/>
              </w:rPr>
            </w:pPr>
            <w:r w:rsidRPr="001C579C">
              <w:rPr>
                <w:szCs w:val="20"/>
              </w:rPr>
              <w:t>Bacteria_unclassified</w:t>
            </w:r>
          </w:p>
        </w:tc>
        <w:tc>
          <w:tcPr>
            <w:tcW w:w="650" w:type="dxa"/>
            <w:noWrap/>
            <w:hideMark/>
          </w:tcPr>
          <w:p w14:paraId="63B45C9A" w14:textId="77777777" w:rsidR="001C579C" w:rsidRPr="001C579C" w:rsidRDefault="001C579C" w:rsidP="001C579C">
            <w:pPr>
              <w:jc w:val="both"/>
              <w:rPr>
                <w:szCs w:val="20"/>
              </w:rPr>
            </w:pPr>
            <w:r w:rsidRPr="001C579C">
              <w:rPr>
                <w:szCs w:val="20"/>
              </w:rPr>
              <w:t>6.75</w:t>
            </w:r>
          </w:p>
        </w:tc>
        <w:tc>
          <w:tcPr>
            <w:tcW w:w="583" w:type="dxa"/>
            <w:noWrap/>
            <w:hideMark/>
          </w:tcPr>
          <w:p w14:paraId="19515F8E" w14:textId="77777777" w:rsidR="001C579C" w:rsidRPr="001C579C" w:rsidRDefault="001C579C" w:rsidP="001C579C">
            <w:pPr>
              <w:jc w:val="both"/>
              <w:rPr>
                <w:szCs w:val="20"/>
              </w:rPr>
            </w:pPr>
            <w:r w:rsidRPr="001C579C">
              <w:rPr>
                <w:szCs w:val="20"/>
              </w:rPr>
              <w:t>5.51</w:t>
            </w:r>
          </w:p>
        </w:tc>
      </w:tr>
      <w:tr w:rsidR="001C579C" w:rsidRPr="001C579C" w14:paraId="4E0E5C28" w14:textId="77777777" w:rsidTr="001C579C">
        <w:trPr>
          <w:trHeight w:val="320"/>
        </w:trPr>
        <w:tc>
          <w:tcPr>
            <w:tcW w:w="1016" w:type="dxa"/>
            <w:noWrap/>
            <w:hideMark/>
          </w:tcPr>
          <w:p w14:paraId="5B224A45" w14:textId="77777777" w:rsidR="001C579C" w:rsidRPr="001C579C" w:rsidRDefault="001C579C" w:rsidP="001C579C">
            <w:pPr>
              <w:jc w:val="both"/>
              <w:rPr>
                <w:szCs w:val="20"/>
              </w:rPr>
            </w:pPr>
            <w:r w:rsidRPr="001C579C">
              <w:rPr>
                <w:szCs w:val="20"/>
              </w:rPr>
              <w:t>Otu00103</w:t>
            </w:r>
          </w:p>
        </w:tc>
        <w:tc>
          <w:tcPr>
            <w:tcW w:w="1938" w:type="dxa"/>
            <w:noWrap/>
            <w:hideMark/>
          </w:tcPr>
          <w:p w14:paraId="4D882423" w14:textId="77777777" w:rsidR="001C579C" w:rsidRPr="001C579C" w:rsidRDefault="001C579C" w:rsidP="001C579C">
            <w:pPr>
              <w:jc w:val="both"/>
              <w:rPr>
                <w:szCs w:val="20"/>
              </w:rPr>
            </w:pPr>
            <w:r w:rsidRPr="001C579C">
              <w:rPr>
                <w:szCs w:val="20"/>
              </w:rPr>
              <w:t>Proteobacteria</w:t>
            </w:r>
          </w:p>
        </w:tc>
        <w:tc>
          <w:tcPr>
            <w:tcW w:w="2427" w:type="dxa"/>
            <w:noWrap/>
            <w:hideMark/>
          </w:tcPr>
          <w:p w14:paraId="7ADF4234" w14:textId="77777777" w:rsidR="001C579C" w:rsidRPr="001C579C" w:rsidRDefault="001C579C" w:rsidP="001C579C">
            <w:pPr>
              <w:jc w:val="both"/>
              <w:rPr>
                <w:szCs w:val="20"/>
              </w:rPr>
            </w:pPr>
            <w:r w:rsidRPr="001C579C">
              <w:rPr>
                <w:szCs w:val="20"/>
              </w:rPr>
              <w:t>Proteobacteria_unclassified</w:t>
            </w:r>
          </w:p>
        </w:tc>
        <w:tc>
          <w:tcPr>
            <w:tcW w:w="2427" w:type="dxa"/>
            <w:noWrap/>
            <w:hideMark/>
          </w:tcPr>
          <w:p w14:paraId="61FBCFE2" w14:textId="77777777" w:rsidR="001C579C" w:rsidRPr="001C579C" w:rsidRDefault="001C579C" w:rsidP="001C579C">
            <w:pPr>
              <w:jc w:val="both"/>
              <w:rPr>
                <w:szCs w:val="20"/>
              </w:rPr>
            </w:pPr>
            <w:r w:rsidRPr="001C579C">
              <w:rPr>
                <w:szCs w:val="20"/>
              </w:rPr>
              <w:t>Proteobacteria_unclassified</w:t>
            </w:r>
          </w:p>
        </w:tc>
        <w:tc>
          <w:tcPr>
            <w:tcW w:w="650" w:type="dxa"/>
            <w:noWrap/>
            <w:hideMark/>
          </w:tcPr>
          <w:p w14:paraId="1462E8D8" w14:textId="77777777" w:rsidR="001C579C" w:rsidRPr="001C579C" w:rsidRDefault="001C579C" w:rsidP="001C579C">
            <w:pPr>
              <w:jc w:val="both"/>
              <w:rPr>
                <w:szCs w:val="20"/>
              </w:rPr>
            </w:pPr>
            <w:r w:rsidRPr="001C579C">
              <w:rPr>
                <w:szCs w:val="20"/>
              </w:rPr>
              <w:t>5.10</w:t>
            </w:r>
          </w:p>
        </w:tc>
        <w:tc>
          <w:tcPr>
            <w:tcW w:w="583" w:type="dxa"/>
            <w:noWrap/>
            <w:hideMark/>
          </w:tcPr>
          <w:p w14:paraId="318B74D8" w14:textId="77777777" w:rsidR="001C579C" w:rsidRPr="001C579C" w:rsidRDefault="001C579C" w:rsidP="001C579C">
            <w:pPr>
              <w:jc w:val="both"/>
              <w:rPr>
                <w:szCs w:val="20"/>
              </w:rPr>
            </w:pPr>
            <w:r w:rsidRPr="001C579C">
              <w:rPr>
                <w:szCs w:val="20"/>
              </w:rPr>
              <w:t>6.14</w:t>
            </w:r>
          </w:p>
        </w:tc>
      </w:tr>
      <w:tr w:rsidR="001C579C" w:rsidRPr="001C579C" w14:paraId="67FAC70A" w14:textId="77777777" w:rsidTr="001C579C">
        <w:trPr>
          <w:trHeight w:val="320"/>
        </w:trPr>
        <w:tc>
          <w:tcPr>
            <w:tcW w:w="1016" w:type="dxa"/>
            <w:noWrap/>
            <w:hideMark/>
          </w:tcPr>
          <w:p w14:paraId="17F254A2" w14:textId="77777777" w:rsidR="001C579C" w:rsidRPr="001C579C" w:rsidRDefault="001C579C" w:rsidP="001C579C">
            <w:pPr>
              <w:jc w:val="both"/>
              <w:rPr>
                <w:szCs w:val="20"/>
              </w:rPr>
            </w:pPr>
            <w:r w:rsidRPr="001C579C">
              <w:rPr>
                <w:szCs w:val="20"/>
              </w:rPr>
              <w:t>Otu00130</w:t>
            </w:r>
          </w:p>
        </w:tc>
        <w:tc>
          <w:tcPr>
            <w:tcW w:w="1938" w:type="dxa"/>
            <w:noWrap/>
            <w:hideMark/>
          </w:tcPr>
          <w:p w14:paraId="46A5861F" w14:textId="77777777" w:rsidR="001C579C" w:rsidRPr="001C579C" w:rsidRDefault="001C579C" w:rsidP="001C579C">
            <w:pPr>
              <w:jc w:val="both"/>
              <w:rPr>
                <w:szCs w:val="20"/>
              </w:rPr>
            </w:pPr>
            <w:r w:rsidRPr="001C579C">
              <w:rPr>
                <w:szCs w:val="20"/>
              </w:rPr>
              <w:t>Actinobacteria</w:t>
            </w:r>
          </w:p>
        </w:tc>
        <w:tc>
          <w:tcPr>
            <w:tcW w:w="2427" w:type="dxa"/>
            <w:noWrap/>
            <w:hideMark/>
          </w:tcPr>
          <w:p w14:paraId="571720BD" w14:textId="77777777" w:rsidR="001C579C" w:rsidRPr="001C579C" w:rsidRDefault="001C579C" w:rsidP="001C579C">
            <w:pPr>
              <w:jc w:val="both"/>
              <w:rPr>
                <w:szCs w:val="20"/>
              </w:rPr>
            </w:pPr>
            <w:r w:rsidRPr="001C579C">
              <w:rPr>
                <w:szCs w:val="20"/>
              </w:rPr>
              <w:t>Actinobacteria</w:t>
            </w:r>
          </w:p>
        </w:tc>
        <w:tc>
          <w:tcPr>
            <w:tcW w:w="2427" w:type="dxa"/>
            <w:noWrap/>
            <w:hideMark/>
          </w:tcPr>
          <w:p w14:paraId="2D4FC575" w14:textId="77777777" w:rsidR="001C579C" w:rsidRPr="001C579C" w:rsidRDefault="001C579C" w:rsidP="001C579C">
            <w:pPr>
              <w:jc w:val="both"/>
              <w:rPr>
                <w:szCs w:val="20"/>
              </w:rPr>
            </w:pPr>
            <w:proofErr w:type="spellStart"/>
            <w:r w:rsidRPr="001C579C">
              <w:rPr>
                <w:szCs w:val="20"/>
              </w:rPr>
              <w:t>Thermobifida</w:t>
            </w:r>
            <w:proofErr w:type="spellEnd"/>
          </w:p>
        </w:tc>
        <w:tc>
          <w:tcPr>
            <w:tcW w:w="650" w:type="dxa"/>
            <w:noWrap/>
            <w:hideMark/>
          </w:tcPr>
          <w:p w14:paraId="6856E854" w14:textId="77777777" w:rsidR="001C579C" w:rsidRPr="001C579C" w:rsidRDefault="001C579C" w:rsidP="001C579C">
            <w:pPr>
              <w:jc w:val="both"/>
              <w:rPr>
                <w:szCs w:val="20"/>
              </w:rPr>
            </w:pPr>
            <w:r w:rsidRPr="001C579C">
              <w:rPr>
                <w:szCs w:val="20"/>
              </w:rPr>
              <w:t>6.57</w:t>
            </w:r>
          </w:p>
        </w:tc>
        <w:tc>
          <w:tcPr>
            <w:tcW w:w="583" w:type="dxa"/>
            <w:noWrap/>
            <w:hideMark/>
          </w:tcPr>
          <w:p w14:paraId="691BBBA6" w14:textId="77777777" w:rsidR="001C579C" w:rsidRPr="001C579C" w:rsidRDefault="001C579C" w:rsidP="001C579C">
            <w:pPr>
              <w:jc w:val="both"/>
              <w:rPr>
                <w:szCs w:val="20"/>
              </w:rPr>
            </w:pPr>
            <w:r w:rsidRPr="001C579C">
              <w:rPr>
                <w:szCs w:val="20"/>
              </w:rPr>
              <w:t>5.23</w:t>
            </w:r>
          </w:p>
        </w:tc>
      </w:tr>
      <w:tr w:rsidR="001C579C" w:rsidRPr="001C579C" w14:paraId="152DD08B" w14:textId="77777777" w:rsidTr="001C579C">
        <w:trPr>
          <w:trHeight w:val="320"/>
        </w:trPr>
        <w:tc>
          <w:tcPr>
            <w:tcW w:w="1016" w:type="dxa"/>
            <w:noWrap/>
            <w:hideMark/>
          </w:tcPr>
          <w:p w14:paraId="1AB2AE84" w14:textId="77777777" w:rsidR="001C579C" w:rsidRPr="001C579C" w:rsidRDefault="001C579C" w:rsidP="001C579C">
            <w:pPr>
              <w:jc w:val="both"/>
              <w:rPr>
                <w:szCs w:val="20"/>
              </w:rPr>
            </w:pPr>
            <w:r w:rsidRPr="001C579C">
              <w:rPr>
                <w:szCs w:val="20"/>
              </w:rPr>
              <w:t>Otu00139</w:t>
            </w:r>
          </w:p>
        </w:tc>
        <w:tc>
          <w:tcPr>
            <w:tcW w:w="1938" w:type="dxa"/>
            <w:noWrap/>
            <w:hideMark/>
          </w:tcPr>
          <w:p w14:paraId="53DDB64C" w14:textId="77777777" w:rsidR="001C579C" w:rsidRPr="001C579C" w:rsidRDefault="001C579C" w:rsidP="001C579C">
            <w:pPr>
              <w:jc w:val="both"/>
              <w:rPr>
                <w:szCs w:val="20"/>
              </w:rPr>
            </w:pPr>
            <w:r w:rsidRPr="001C579C">
              <w:rPr>
                <w:szCs w:val="20"/>
              </w:rPr>
              <w:t>Proteobacteria</w:t>
            </w:r>
          </w:p>
        </w:tc>
        <w:tc>
          <w:tcPr>
            <w:tcW w:w="2427" w:type="dxa"/>
            <w:noWrap/>
            <w:hideMark/>
          </w:tcPr>
          <w:p w14:paraId="7BA77239" w14:textId="77777777" w:rsidR="001C579C" w:rsidRPr="001C579C" w:rsidRDefault="001C579C" w:rsidP="001C579C">
            <w:pPr>
              <w:jc w:val="both"/>
              <w:rPr>
                <w:szCs w:val="20"/>
              </w:rPr>
            </w:pPr>
            <w:r w:rsidRPr="001C579C">
              <w:rPr>
                <w:szCs w:val="20"/>
              </w:rPr>
              <w:t>Deltaproteobacteria</w:t>
            </w:r>
          </w:p>
        </w:tc>
        <w:tc>
          <w:tcPr>
            <w:tcW w:w="2427" w:type="dxa"/>
            <w:noWrap/>
            <w:hideMark/>
          </w:tcPr>
          <w:p w14:paraId="61D5F522" w14:textId="77777777" w:rsidR="001C579C" w:rsidRPr="001C579C" w:rsidRDefault="001C579C" w:rsidP="001C579C">
            <w:pPr>
              <w:jc w:val="both"/>
              <w:rPr>
                <w:szCs w:val="20"/>
              </w:rPr>
            </w:pPr>
            <w:r w:rsidRPr="001C579C">
              <w:rPr>
                <w:szCs w:val="20"/>
              </w:rPr>
              <w:t>Myxococcales_unclassified</w:t>
            </w:r>
          </w:p>
        </w:tc>
        <w:tc>
          <w:tcPr>
            <w:tcW w:w="650" w:type="dxa"/>
            <w:noWrap/>
            <w:hideMark/>
          </w:tcPr>
          <w:p w14:paraId="682A0013" w14:textId="77777777" w:rsidR="001C579C" w:rsidRPr="001C579C" w:rsidRDefault="001C579C" w:rsidP="001C579C">
            <w:pPr>
              <w:jc w:val="both"/>
              <w:rPr>
                <w:szCs w:val="20"/>
              </w:rPr>
            </w:pPr>
            <w:r w:rsidRPr="001C579C">
              <w:rPr>
                <w:szCs w:val="20"/>
              </w:rPr>
              <w:t>6.19</w:t>
            </w:r>
          </w:p>
        </w:tc>
        <w:tc>
          <w:tcPr>
            <w:tcW w:w="583" w:type="dxa"/>
            <w:noWrap/>
            <w:hideMark/>
          </w:tcPr>
          <w:p w14:paraId="2E51DA3B" w14:textId="77777777" w:rsidR="001C579C" w:rsidRPr="001C579C" w:rsidRDefault="001C579C" w:rsidP="001C579C">
            <w:pPr>
              <w:jc w:val="both"/>
              <w:rPr>
                <w:szCs w:val="20"/>
              </w:rPr>
            </w:pPr>
            <w:r w:rsidRPr="001C579C">
              <w:rPr>
                <w:szCs w:val="20"/>
              </w:rPr>
              <w:t>5.01</w:t>
            </w:r>
          </w:p>
        </w:tc>
      </w:tr>
      <w:tr w:rsidR="001C579C" w:rsidRPr="001C579C" w14:paraId="39CDF743" w14:textId="77777777" w:rsidTr="001C579C">
        <w:trPr>
          <w:trHeight w:val="320"/>
        </w:trPr>
        <w:tc>
          <w:tcPr>
            <w:tcW w:w="1016" w:type="dxa"/>
            <w:noWrap/>
            <w:hideMark/>
          </w:tcPr>
          <w:p w14:paraId="19A62670" w14:textId="77777777" w:rsidR="001C579C" w:rsidRPr="001C579C" w:rsidRDefault="001C579C" w:rsidP="001C579C">
            <w:pPr>
              <w:jc w:val="both"/>
              <w:rPr>
                <w:szCs w:val="20"/>
              </w:rPr>
            </w:pPr>
            <w:r w:rsidRPr="001C579C">
              <w:rPr>
                <w:szCs w:val="20"/>
              </w:rPr>
              <w:t>Otu00277</w:t>
            </w:r>
          </w:p>
        </w:tc>
        <w:tc>
          <w:tcPr>
            <w:tcW w:w="1938" w:type="dxa"/>
            <w:noWrap/>
            <w:hideMark/>
          </w:tcPr>
          <w:p w14:paraId="161D442C" w14:textId="77777777" w:rsidR="001C579C" w:rsidRPr="001C579C" w:rsidRDefault="001C579C" w:rsidP="001C579C">
            <w:pPr>
              <w:jc w:val="both"/>
              <w:rPr>
                <w:szCs w:val="20"/>
              </w:rPr>
            </w:pPr>
            <w:r w:rsidRPr="001C579C">
              <w:rPr>
                <w:szCs w:val="20"/>
              </w:rPr>
              <w:t>Proteobacteria</w:t>
            </w:r>
          </w:p>
        </w:tc>
        <w:tc>
          <w:tcPr>
            <w:tcW w:w="2427" w:type="dxa"/>
            <w:noWrap/>
            <w:hideMark/>
          </w:tcPr>
          <w:p w14:paraId="7BCD0946" w14:textId="77777777" w:rsidR="001C579C" w:rsidRPr="001C579C" w:rsidRDefault="001C579C" w:rsidP="001C579C">
            <w:pPr>
              <w:jc w:val="both"/>
              <w:rPr>
                <w:szCs w:val="20"/>
              </w:rPr>
            </w:pPr>
            <w:r w:rsidRPr="001C579C">
              <w:rPr>
                <w:szCs w:val="20"/>
              </w:rPr>
              <w:t>Deltaproteobacteria</w:t>
            </w:r>
          </w:p>
        </w:tc>
        <w:tc>
          <w:tcPr>
            <w:tcW w:w="2427" w:type="dxa"/>
            <w:noWrap/>
            <w:hideMark/>
          </w:tcPr>
          <w:p w14:paraId="03E9B29A" w14:textId="77777777" w:rsidR="001C579C" w:rsidRPr="001C579C" w:rsidRDefault="001C579C" w:rsidP="001C579C">
            <w:pPr>
              <w:jc w:val="both"/>
              <w:rPr>
                <w:szCs w:val="20"/>
              </w:rPr>
            </w:pPr>
            <w:r w:rsidRPr="001C579C">
              <w:rPr>
                <w:szCs w:val="20"/>
              </w:rPr>
              <w:t>Myxococcales_unclassified</w:t>
            </w:r>
          </w:p>
        </w:tc>
        <w:tc>
          <w:tcPr>
            <w:tcW w:w="650" w:type="dxa"/>
            <w:noWrap/>
            <w:hideMark/>
          </w:tcPr>
          <w:p w14:paraId="37756E46" w14:textId="77777777" w:rsidR="001C579C" w:rsidRPr="001C579C" w:rsidRDefault="001C579C" w:rsidP="001C579C">
            <w:pPr>
              <w:jc w:val="both"/>
              <w:rPr>
                <w:szCs w:val="20"/>
              </w:rPr>
            </w:pPr>
            <w:r w:rsidRPr="001C579C">
              <w:rPr>
                <w:szCs w:val="20"/>
              </w:rPr>
              <w:t>4.64</w:t>
            </w:r>
          </w:p>
        </w:tc>
        <w:tc>
          <w:tcPr>
            <w:tcW w:w="583" w:type="dxa"/>
            <w:noWrap/>
            <w:hideMark/>
          </w:tcPr>
          <w:p w14:paraId="2F145357" w14:textId="77777777" w:rsidR="001C579C" w:rsidRPr="001C579C" w:rsidRDefault="001C579C" w:rsidP="001C579C">
            <w:pPr>
              <w:jc w:val="both"/>
              <w:rPr>
                <w:szCs w:val="20"/>
              </w:rPr>
            </w:pPr>
            <w:r w:rsidRPr="001C579C">
              <w:rPr>
                <w:szCs w:val="20"/>
              </w:rPr>
              <w:t>4.53</w:t>
            </w:r>
          </w:p>
        </w:tc>
      </w:tr>
      <w:tr w:rsidR="001C579C" w:rsidRPr="001C579C" w14:paraId="18634A72" w14:textId="77777777" w:rsidTr="001C579C">
        <w:trPr>
          <w:trHeight w:val="320"/>
        </w:trPr>
        <w:tc>
          <w:tcPr>
            <w:tcW w:w="1016" w:type="dxa"/>
            <w:noWrap/>
            <w:hideMark/>
          </w:tcPr>
          <w:p w14:paraId="2D93AA32" w14:textId="77777777" w:rsidR="001C579C" w:rsidRPr="001C579C" w:rsidRDefault="001C579C" w:rsidP="001C579C">
            <w:pPr>
              <w:jc w:val="both"/>
              <w:rPr>
                <w:szCs w:val="20"/>
              </w:rPr>
            </w:pPr>
            <w:r w:rsidRPr="001C579C">
              <w:rPr>
                <w:szCs w:val="20"/>
              </w:rPr>
              <w:t>Otu00281</w:t>
            </w:r>
          </w:p>
        </w:tc>
        <w:tc>
          <w:tcPr>
            <w:tcW w:w="1938" w:type="dxa"/>
            <w:noWrap/>
            <w:hideMark/>
          </w:tcPr>
          <w:p w14:paraId="14F50660" w14:textId="77777777" w:rsidR="001C579C" w:rsidRPr="001C579C" w:rsidRDefault="001C579C" w:rsidP="001C579C">
            <w:pPr>
              <w:jc w:val="both"/>
              <w:rPr>
                <w:szCs w:val="20"/>
              </w:rPr>
            </w:pPr>
            <w:r w:rsidRPr="001C579C">
              <w:rPr>
                <w:szCs w:val="20"/>
              </w:rPr>
              <w:t>Proteobacteria</w:t>
            </w:r>
          </w:p>
        </w:tc>
        <w:tc>
          <w:tcPr>
            <w:tcW w:w="2427" w:type="dxa"/>
            <w:noWrap/>
            <w:hideMark/>
          </w:tcPr>
          <w:p w14:paraId="17024BEC" w14:textId="77777777" w:rsidR="001C579C" w:rsidRPr="001C579C" w:rsidRDefault="001C579C" w:rsidP="001C579C">
            <w:pPr>
              <w:jc w:val="both"/>
              <w:rPr>
                <w:szCs w:val="20"/>
              </w:rPr>
            </w:pPr>
            <w:proofErr w:type="spellStart"/>
            <w:r w:rsidRPr="001C579C">
              <w:rPr>
                <w:szCs w:val="20"/>
              </w:rPr>
              <w:t>Gammaproteobacteria</w:t>
            </w:r>
            <w:proofErr w:type="spellEnd"/>
          </w:p>
        </w:tc>
        <w:tc>
          <w:tcPr>
            <w:tcW w:w="2427" w:type="dxa"/>
            <w:noWrap/>
            <w:hideMark/>
          </w:tcPr>
          <w:p w14:paraId="4E27554E" w14:textId="77777777" w:rsidR="001C579C" w:rsidRPr="001C579C" w:rsidRDefault="001C579C" w:rsidP="001C579C">
            <w:pPr>
              <w:jc w:val="both"/>
              <w:rPr>
                <w:szCs w:val="20"/>
              </w:rPr>
            </w:pPr>
            <w:proofErr w:type="spellStart"/>
            <w:r w:rsidRPr="001C579C">
              <w:rPr>
                <w:szCs w:val="20"/>
              </w:rPr>
              <w:t>Gammaproteobacteria_unc</w:t>
            </w:r>
            <w:proofErr w:type="spellEnd"/>
          </w:p>
        </w:tc>
        <w:tc>
          <w:tcPr>
            <w:tcW w:w="650" w:type="dxa"/>
            <w:noWrap/>
            <w:hideMark/>
          </w:tcPr>
          <w:p w14:paraId="5600707E" w14:textId="77777777" w:rsidR="001C579C" w:rsidRPr="001C579C" w:rsidRDefault="001C579C" w:rsidP="001C579C">
            <w:pPr>
              <w:jc w:val="both"/>
              <w:rPr>
                <w:szCs w:val="20"/>
              </w:rPr>
            </w:pPr>
            <w:r w:rsidRPr="001C579C">
              <w:rPr>
                <w:szCs w:val="20"/>
              </w:rPr>
              <w:t>4.72</w:t>
            </w:r>
          </w:p>
        </w:tc>
        <w:tc>
          <w:tcPr>
            <w:tcW w:w="583" w:type="dxa"/>
            <w:noWrap/>
            <w:hideMark/>
          </w:tcPr>
          <w:p w14:paraId="69E885D6" w14:textId="77777777" w:rsidR="001C579C" w:rsidRPr="001C579C" w:rsidRDefault="001C579C" w:rsidP="001C579C">
            <w:pPr>
              <w:jc w:val="both"/>
              <w:rPr>
                <w:szCs w:val="20"/>
              </w:rPr>
            </w:pPr>
            <w:r w:rsidRPr="001C579C">
              <w:rPr>
                <w:szCs w:val="20"/>
              </w:rPr>
              <w:t>4.27</w:t>
            </w:r>
          </w:p>
        </w:tc>
      </w:tr>
      <w:tr w:rsidR="001C579C" w:rsidRPr="001C579C" w14:paraId="5F9A1767" w14:textId="77777777" w:rsidTr="001C579C">
        <w:trPr>
          <w:trHeight w:val="320"/>
        </w:trPr>
        <w:tc>
          <w:tcPr>
            <w:tcW w:w="1016" w:type="dxa"/>
            <w:noWrap/>
            <w:hideMark/>
          </w:tcPr>
          <w:p w14:paraId="342BB9E0" w14:textId="77777777" w:rsidR="001C579C" w:rsidRPr="001C579C" w:rsidRDefault="001C579C" w:rsidP="001C579C">
            <w:pPr>
              <w:jc w:val="both"/>
              <w:rPr>
                <w:szCs w:val="20"/>
              </w:rPr>
            </w:pPr>
            <w:r w:rsidRPr="001C579C">
              <w:rPr>
                <w:szCs w:val="20"/>
              </w:rPr>
              <w:t>Otu00331</w:t>
            </w:r>
          </w:p>
        </w:tc>
        <w:tc>
          <w:tcPr>
            <w:tcW w:w="1938" w:type="dxa"/>
            <w:noWrap/>
            <w:hideMark/>
          </w:tcPr>
          <w:p w14:paraId="0C86A4A3" w14:textId="77777777" w:rsidR="001C579C" w:rsidRPr="001C579C" w:rsidRDefault="001C579C" w:rsidP="001C579C">
            <w:pPr>
              <w:jc w:val="both"/>
              <w:rPr>
                <w:szCs w:val="20"/>
              </w:rPr>
            </w:pPr>
            <w:r w:rsidRPr="001C579C">
              <w:rPr>
                <w:szCs w:val="20"/>
              </w:rPr>
              <w:t>Verrucomicrobia</w:t>
            </w:r>
          </w:p>
        </w:tc>
        <w:tc>
          <w:tcPr>
            <w:tcW w:w="2427" w:type="dxa"/>
            <w:noWrap/>
            <w:hideMark/>
          </w:tcPr>
          <w:p w14:paraId="2466C806" w14:textId="77777777" w:rsidR="001C579C" w:rsidRPr="001C579C" w:rsidRDefault="001C579C" w:rsidP="001C579C">
            <w:pPr>
              <w:jc w:val="both"/>
              <w:rPr>
                <w:szCs w:val="20"/>
              </w:rPr>
            </w:pPr>
            <w:proofErr w:type="spellStart"/>
            <w:r w:rsidRPr="001C579C">
              <w:rPr>
                <w:szCs w:val="20"/>
              </w:rPr>
              <w:t>Opitutae</w:t>
            </w:r>
            <w:proofErr w:type="spellEnd"/>
          </w:p>
        </w:tc>
        <w:tc>
          <w:tcPr>
            <w:tcW w:w="2427" w:type="dxa"/>
            <w:noWrap/>
            <w:hideMark/>
          </w:tcPr>
          <w:p w14:paraId="16145A9C" w14:textId="77777777" w:rsidR="001C579C" w:rsidRPr="001C579C" w:rsidRDefault="001C579C" w:rsidP="001C579C">
            <w:pPr>
              <w:jc w:val="both"/>
              <w:rPr>
                <w:szCs w:val="20"/>
              </w:rPr>
            </w:pPr>
            <w:proofErr w:type="spellStart"/>
            <w:r w:rsidRPr="001C579C">
              <w:rPr>
                <w:szCs w:val="20"/>
              </w:rPr>
              <w:t>Opitutaceae_unclassified</w:t>
            </w:r>
            <w:proofErr w:type="spellEnd"/>
          </w:p>
        </w:tc>
        <w:tc>
          <w:tcPr>
            <w:tcW w:w="650" w:type="dxa"/>
            <w:noWrap/>
            <w:hideMark/>
          </w:tcPr>
          <w:p w14:paraId="25E4D0A4" w14:textId="77777777" w:rsidR="001C579C" w:rsidRPr="001C579C" w:rsidRDefault="001C579C" w:rsidP="001C579C">
            <w:pPr>
              <w:jc w:val="both"/>
              <w:rPr>
                <w:szCs w:val="20"/>
              </w:rPr>
            </w:pPr>
            <w:r w:rsidRPr="001C579C">
              <w:rPr>
                <w:szCs w:val="20"/>
              </w:rPr>
              <w:t>4.24</w:t>
            </w:r>
          </w:p>
        </w:tc>
        <w:tc>
          <w:tcPr>
            <w:tcW w:w="583" w:type="dxa"/>
            <w:noWrap/>
            <w:hideMark/>
          </w:tcPr>
          <w:p w14:paraId="5624DF5F" w14:textId="77777777" w:rsidR="001C579C" w:rsidRPr="001C579C" w:rsidRDefault="001C579C" w:rsidP="001C579C">
            <w:pPr>
              <w:jc w:val="both"/>
              <w:rPr>
                <w:szCs w:val="20"/>
              </w:rPr>
            </w:pPr>
            <w:r w:rsidRPr="001C579C">
              <w:rPr>
                <w:szCs w:val="20"/>
              </w:rPr>
              <w:t>4.30</w:t>
            </w:r>
          </w:p>
        </w:tc>
      </w:tr>
      <w:tr w:rsidR="001C579C" w:rsidRPr="001C579C" w14:paraId="36CF77CA" w14:textId="77777777" w:rsidTr="001C579C">
        <w:trPr>
          <w:trHeight w:val="320"/>
        </w:trPr>
        <w:tc>
          <w:tcPr>
            <w:tcW w:w="1016" w:type="dxa"/>
            <w:noWrap/>
            <w:hideMark/>
          </w:tcPr>
          <w:p w14:paraId="3580A6BB" w14:textId="77777777" w:rsidR="001C579C" w:rsidRPr="001C579C" w:rsidRDefault="001C579C" w:rsidP="001C579C">
            <w:pPr>
              <w:jc w:val="both"/>
              <w:rPr>
                <w:szCs w:val="20"/>
              </w:rPr>
            </w:pPr>
            <w:r w:rsidRPr="001C579C">
              <w:rPr>
                <w:szCs w:val="20"/>
              </w:rPr>
              <w:t>Otu00378</w:t>
            </w:r>
          </w:p>
        </w:tc>
        <w:tc>
          <w:tcPr>
            <w:tcW w:w="1938" w:type="dxa"/>
            <w:noWrap/>
            <w:hideMark/>
          </w:tcPr>
          <w:p w14:paraId="23892562" w14:textId="77777777" w:rsidR="001C579C" w:rsidRPr="001C579C" w:rsidRDefault="001C579C" w:rsidP="001C579C">
            <w:pPr>
              <w:jc w:val="both"/>
              <w:rPr>
                <w:szCs w:val="20"/>
              </w:rPr>
            </w:pPr>
            <w:r w:rsidRPr="001C579C">
              <w:rPr>
                <w:szCs w:val="20"/>
              </w:rPr>
              <w:t>Chloroflexi</w:t>
            </w:r>
          </w:p>
        </w:tc>
        <w:tc>
          <w:tcPr>
            <w:tcW w:w="2427" w:type="dxa"/>
            <w:noWrap/>
            <w:hideMark/>
          </w:tcPr>
          <w:p w14:paraId="5F6BE516" w14:textId="77777777" w:rsidR="001C579C" w:rsidRPr="001C579C" w:rsidRDefault="001C579C" w:rsidP="001C579C">
            <w:pPr>
              <w:jc w:val="both"/>
              <w:rPr>
                <w:szCs w:val="20"/>
              </w:rPr>
            </w:pPr>
            <w:r w:rsidRPr="001C579C">
              <w:rPr>
                <w:szCs w:val="20"/>
              </w:rPr>
              <w:t>Chloroflexi_unclassified</w:t>
            </w:r>
          </w:p>
        </w:tc>
        <w:tc>
          <w:tcPr>
            <w:tcW w:w="2427" w:type="dxa"/>
            <w:noWrap/>
            <w:hideMark/>
          </w:tcPr>
          <w:p w14:paraId="49405795" w14:textId="77777777" w:rsidR="001C579C" w:rsidRPr="001C579C" w:rsidRDefault="001C579C" w:rsidP="001C579C">
            <w:pPr>
              <w:jc w:val="both"/>
              <w:rPr>
                <w:szCs w:val="20"/>
              </w:rPr>
            </w:pPr>
            <w:r w:rsidRPr="001C579C">
              <w:rPr>
                <w:szCs w:val="20"/>
              </w:rPr>
              <w:t>Chloroflexi_unclassified</w:t>
            </w:r>
          </w:p>
        </w:tc>
        <w:tc>
          <w:tcPr>
            <w:tcW w:w="650" w:type="dxa"/>
            <w:noWrap/>
            <w:hideMark/>
          </w:tcPr>
          <w:p w14:paraId="446CB9C2" w14:textId="77777777" w:rsidR="001C579C" w:rsidRPr="001C579C" w:rsidRDefault="001C579C" w:rsidP="001C579C">
            <w:pPr>
              <w:jc w:val="both"/>
              <w:rPr>
                <w:szCs w:val="20"/>
              </w:rPr>
            </w:pPr>
            <w:r w:rsidRPr="001C579C">
              <w:rPr>
                <w:szCs w:val="20"/>
              </w:rPr>
              <w:t>6.60</w:t>
            </w:r>
          </w:p>
        </w:tc>
        <w:tc>
          <w:tcPr>
            <w:tcW w:w="583" w:type="dxa"/>
            <w:noWrap/>
            <w:hideMark/>
          </w:tcPr>
          <w:p w14:paraId="1A1F1E05" w14:textId="77777777" w:rsidR="001C579C" w:rsidRPr="001C579C" w:rsidRDefault="001C579C" w:rsidP="001C579C">
            <w:pPr>
              <w:jc w:val="both"/>
              <w:rPr>
                <w:szCs w:val="20"/>
              </w:rPr>
            </w:pPr>
            <w:r w:rsidRPr="001C579C">
              <w:rPr>
                <w:szCs w:val="20"/>
              </w:rPr>
              <w:t>5.52</w:t>
            </w:r>
          </w:p>
        </w:tc>
      </w:tr>
      <w:tr w:rsidR="001C579C" w:rsidRPr="001C579C" w14:paraId="53EC9143" w14:textId="77777777" w:rsidTr="001C579C">
        <w:trPr>
          <w:trHeight w:val="320"/>
        </w:trPr>
        <w:tc>
          <w:tcPr>
            <w:tcW w:w="1016" w:type="dxa"/>
            <w:noWrap/>
            <w:hideMark/>
          </w:tcPr>
          <w:p w14:paraId="50334F48" w14:textId="77777777" w:rsidR="001C579C" w:rsidRPr="001C579C" w:rsidRDefault="001C579C" w:rsidP="001C579C">
            <w:pPr>
              <w:jc w:val="both"/>
              <w:rPr>
                <w:szCs w:val="20"/>
              </w:rPr>
            </w:pPr>
            <w:r w:rsidRPr="001C579C">
              <w:rPr>
                <w:szCs w:val="20"/>
              </w:rPr>
              <w:t>Otu00395</w:t>
            </w:r>
          </w:p>
        </w:tc>
        <w:tc>
          <w:tcPr>
            <w:tcW w:w="1938" w:type="dxa"/>
            <w:noWrap/>
            <w:hideMark/>
          </w:tcPr>
          <w:p w14:paraId="5B756142" w14:textId="77777777" w:rsidR="001C579C" w:rsidRPr="001C579C" w:rsidRDefault="001C579C" w:rsidP="001C579C">
            <w:pPr>
              <w:jc w:val="both"/>
              <w:rPr>
                <w:szCs w:val="20"/>
              </w:rPr>
            </w:pPr>
            <w:r w:rsidRPr="001C579C">
              <w:rPr>
                <w:szCs w:val="20"/>
              </w:rPr>
              <w:t>Proteobacteria</w:t>
            </w:r>
          </w:p>
        </w:tc>
        <w:tc>
          <w:tcPr>
            <w:tcW w:w="2427" w:type="dxa"/>
            <w:noWrap/>
            <w:hideMark/>
          </w:tcPr>
          <w:p w14:paraId="41211497" w14:textId="77777777" w:rsidR="001C579C" w:rsidRPr="001C579C" w:rsidRDefault="001C579C" w:rsidP="001C579C">
            <w:pPr>
              <w:jc w:val="both"/>
              <w:rPr>
                <w:szCs w:val="20"/>
              </w:rPr>
            </w:pPr>
            <w:proofErr w:type="spellStart"/>
            <w:r w:rsidRPr="001C579C">
              <w:rPr>
                <w:szCs w:val="20"/>
              </w:rPr>
              <w:t>Gammaproteobacteria</w:t>
            </w:r>
            <w:proofErr w:type="spellEnd"/>
          </w:p>
        </w:tc>
        <w:tc>
          <w:tcPr>
            <w:tcW w:w="2427" w:type="dxa"/>
            <w:noWrap/>
            <w:hideMark/>
          </w:tcPr>
          <w:p w14:paraId="2D1FC91C" w14:textId="77777777" w:rsidR="001C579C" w:rsidRPr="001C579C" w:rsidRDefault="001C579C" w:rsidP="001C579C">
            <w:pPr>
              <w:jc w:val="both"/>
              <w:rPr>
                <w:szCs w:val="20"/>
              </w:rPr>
            </w:pPr>
            <w:proofErr w:type="spellStart"/>
            <w:r w:rsidRPr="001C579C">
              <w:rPr>
                <w:szCs w:val="20"/>
              </w:rPr>
              <w:t>Haliea</w:t>
            </w:r>
            <w:proofErr w:type="spellEnd"/>
          </w:p>
        </w:tc>
        <w:tc>
          <w:tcPr>
            <w:tcW w:w="650" w:type="dxa"/>
            <w:noWrap/>
            <w:hideMark/>
          </w:tcPr>
          <w:p w14:paraId="3773125C" w14:textId="77777777" w:rsidR="001C579C" w:rsidRPr="001C579C" w:rsidRDefault="001C579C" w:rsidP="001C579C">
            <w:pPr>
              <w:jc w:val="both"/>
              <w:rPr>
                <w:szCs w:val="20"/>
              </w:rPr>
            </w:pPr>
            <w:r w:rsidRPr="001C579C">
              <w:rPr>
                <w:szCs w:val="20"/>
              </w:rPr>
              <w:t>4.72</w:t>
            </w:r>
          </w:p>
        </w:tc>
        <w:tc>
          <w:tcPr>
            <w:tcW w:w="583" w:type="dxa"/>
            <w:noWrap/>
            <w:hideMark/>
          </w:tcPr>
          <w:p w14:paraId="54942F6F" w14:textId="77777777" w:rsidR="001C579C" w:rsidRPr="001C579C" w:rsidRDefault="001C579C" w:rsidP="001C579C">
            <w:pPr>
              <w:jc w:val="both"/>
              <w:rPr>
                <w:szCs w:val="20"/>
              </w:rPr>
            </w:pPr>
            <w:r w:rsidRPr="001C579C">
              <w:rPr>
                <w:szCs w:val="20"/>
              </w:rPr>
              <w:t>4.90</w:t>
            </w:r>
          </w:p>
        </w:tc>
      </w:tr>
      <w:tr w:rsidR="001C579C" w:rsidRPr="001C579C" w14:paraId="41428B71" w14:textId="77777777" w:rsidTr="001C579C">
        <w:trPr>
          <w:trHeight w:val="320"/>
        </w:trPr>
        <w:tc>
          <w:tcPr>
            <w:tcW w:w="1016" w:type="dxa"/>
            <w:noWrap/>
            <w:hideMark/>
          </w:tcPr>
          <w:p w14:paraId="358D8C4F" w14:textId="77777777" w:rsidR="001C579C" w:rsidRPr="001C579C" w:rsidRDefault="001C579C" w:rsidP="001C579C">
            <w:pPr>
              <w:jc w:val="both"/>
              <w:rPr>
                <w:szCs w:val="20"/>
              </w:rPr>
            </w:pPr>
            <w:r w:rsidRPr="001C579C">
              <w:rPr>
                <w:szCs w:val="20"/>
              </w:rPr>
              <w:t>Otu00655</w:t>
            </w:r>
          </w:p>
        </w:tc>
        <w:tc>
          <w:tcPr>
            <w:tcW w:w="1938" w:type="dxa"/>
            <w:noWrap/>
            <w:hideMark/>
          </w:tcPr>
          <w:p w14:paraId="124C8BCB" w14:textId="77777777" w:rsidR="001C579C" w:rsidRPr="001C579C" w:rsidRDefault="001C579C" w:rsidP="001C579C">
            <w:pPr>
              <w:jc w:val="both"/>
              <w:rPr>
                <w:szCs w:val="20"/>
              </w:rPr>
            </w:pPr>
            <w:r w:rsidRPr="001C579C">
              <w:rPr>
                <w:szCs w:val="20"/>
              </w:rPr>
              <w:t>Proteobacteria</w:t>
            </w:r>
          </w:p>
        </w:tc>
        <w:tc>
          <w:tcPr>
            <w:tcW w:w="2427" w:type="dxa"/>
            <w:noWrap/>
            <w:hideMark/>
          </w:tcPr>
          <w:p w14:paraId="1D9B9D1A" w14:textId="77777777" w:rsidR="001C579C" w:rsidRPr="001C579C" w:rsidRDefault="001C579C" w:rsidP="001C579C">
            <w:pPr>
              <w:jc w:val="both"/>
              <w:rPr>
                <w:szCs w:val="20"/>
              </w:rPr>
            </w:pPr>
            <w:r w:rsidRPr="001C579C">
              <w:rPr>
                <w:szCs w:val="20"/>
              </w:rPr>
              <w:t>Deltaproteobacteria</w:t>
            </w:r>
          </w:p>
        </w:tc>
        <w:tc>
          <w:tcPr>
            <w:tcW w:w="2427" w:type="dxa"/>
            <w:noWrap/>
            <w:hideMark/>
          </w:tcPr>
          <w:p w14:paraId="75E6A451" w14:textId="77777777" w:rsidR="001C579C" w:rsidRPr="001C579C" w:rsidRDefault="001C579C" w:rsidP="001C579C">
            <w:pPr>
              <w:jc w:val="both"/>
              <w:rPr>
                <w:szCs w:val="20"/>
              </w:rPr>
            </w:pPr>
            <w:r w:rsidRPr="001C579C">
              <w:rPr>
                <w:szCs w:val="20"/>
              </w:rPr>
              <w:t>Myxococcales_unclassified</w:t>
            </w:r>
          </w:p>
        </w:tc>
        <w:tc>
          <w:tcPr>
            <w:tcW w:w="650" w:type="dxa"/>
            <w:noWrap/>
            <w:hideMark/>
          </w:tcPr>
          <w:p w14:paraId="2C3AA845" w14:textId="77777777" w:rsidR="001C579C" w:rsidRPr="001C579C" w:rsidRDefault="001C579C" w:rsidP="001C579C">
            <w:pPr>
              <w:jc w:val="both"/>
              <w:rPr>
                <w:szCs w:val="20"/>
              </w:rPr>
            </w:pPr>
            <w:r w:rsidRPr="001C579C">
              <w:rPr>
                <w:szCs w:val="20"/>
              </w:rPr>
              <w:t>6.79</w:t>
            </w:r>
          </w:p>
        </w:tc>
        <w:tc>
          <w:tcPr>
            <w:tcW w:w="583" w:type="dxa"/>
            <w:noWrap/>
            <w:hideMark/>
          </w:tcPr>
          <w:p w14:paraId="615627D2" w14:textId="77777777" w:rsidR="001C579C" w:rsidRPr="001C579C" w:rsidRDefault="001C579C" w:rsidP="001C579C">
            <w:pPr>
              <w:jc w:val="both"/>
              <w:rPr>
                <w:szCs w:val="20"/>
              </w:rPr>
            </w:pPr>
            <w:r w:rsidRPr="001C579C">
              <w:rPr>
                <w:szCs w:val="20"/>
              </w:rPr>
              <w:t>5.74</w:t>
            </w:r>
          </w:p>
        </w:tc>
      </w:tr>
      <w:tr w:rsidR="001C579C" w:rsidRPr="001C579C" w14:paraId="167FF4A2" w14:textId="77777777" w:rsidTr="001C579C">
        <w:trPr>
          <w:trHeight w:val="320"/>
        </w:trPr>
        <w:tc>
          <w:tcPr>
            <w:tcW w:w="1016" w:type="dxa"/>
            <w:noWrap/>
            <w:hideMark/>
          </w:tcPr>
          <w:p w14:paraId="30EC33F6" w14:textId="77777777" w:rsidR="001C579C" w:rsidRPr="001C579C" w:rsidRDefault="001C579C" w:rsidP="001C579C">
            <w:pPr>
              <w:jc w:val="both"/>
              <w:rPr>
                <w:szCs w:val="20"/>
              </w:rPr>
            </w:pPr>
            <w:r w:rsidRPr="001C579C">
              <w:rPr>
                <w:szCs w:val="20"/>
              </w:rPr>
              <w:t>Otu00737</w:t>
            </w:r>
          </w:p>
        </w:tc>
        <w:tc>
          <w:tcPr>
            <w:tcW w:w="1938" w:type="dxa"/>
            <w:noWrap/>
            <w:hideMark/>
          </w:tcPr>
          <w:p w14:paraId="709229E6" w14:textId="77777777" w:rsidR="001C579C" w:rsidRPr="001C579C" w:rsidRDefault="001C579C" w:rsidP="001C579C">
            <w:pPr>
              <w:jc w:val="both"/>
              <w:rPr>
                <w:szCs w:val="20"/>
              </w:rPr>
            </w:pPr>
            <w:r w:rsidRPr="001C579C">
              <w:rPr>
                <w:szCs w:val="20"/>
              </w:rPr>
              <w:t>Proteobacteria</w:t>
            </w:r>
          </w:p>
        </w:tc>
        <w:tc>
          <w:tcPr>
            <w:tcW w:w="2427" w:type="dxa"/>
            <w:noWrap/>
            <w:hideMark/>
          </w:tcPr>
          <w:p w14:paraId="325E4BF9" w14:textId="77777777" w:rsidR="001C579C" w:rsidRPr="001C579C" w:rsidRDefault="001C579C" w:rsidP="001C579C">
            <w:pPr>
              <w:jc w:val="both"/>
              <w:rPr>
                <w:szCs w:val="20"/>
              </w:rPr>
            </w:pPr>
            <w:r w:rsidRPr="001C579C">
              <w:rPr>
                <w:szCs w:val="20"/>
              </w:rPr>
              <w:t>Deltaproteobacteria</w:t>
            </w:r>
          </w:p>
        </w:tc>
        <w:tc>
          <w:tcPr>
            <w:tcW w:w="2427" w:type="dxa"/>
            <w:noWrap/>
            <w:hideMark/>
          </w:tcPr>
          <w:p w14:paraId="66956D31" w14:textId="77777777" w:rsidR="001C579C" w:rsidRPr="001C579C" w:rsidRDefault="001C579C" w:rsidP="001C579C">
            <w:pPr>
              <w:jc w:val="both"/>
              <w:rPr>
                <w:szCs w:val="20"/>
              </w:rPr>
            </w:pPr>
            <w:r w:rsidRPr="001C579C">
              <w:rPr>
                <w:szCs w:val="20"/>
              </w:rPr>
              <w:t>Myxococcales_unclassified</w:t>
            </w:r>
          </w:p>
        </w:tc>
        <w:tc>
          <w:tcPr>
            <w:tcW w:w="650" w:type="dxa"/>
            <w:noWrap/>
            <w:hideMark/>
          </w:tcPr>
          <w:p w14:paraId="0D8AD38F" w14:textId="77777777" w:rsidR="001C579C" w:rsidRPr="001C579C" w:rsidRDefault="001C579C" w:rsidP="001C579C">
            <w:pPr>
              <w:jc w:val="both"/>
              <w:rPr>
                <w:szCs w:val="20"/>
              </w:rPr>
            </w:pPr>
            <w:r w:rsidRPr="001C579C">
              <w:rPr>
                <w:szCs w:val="20"/>
              </w:rPr>
              <w:t>5.04</w:t>
            </w:r>
          </w:p>
        </w:tc>
        <w:tc>
          <w:tcPr>
            <w:tcW w:w="583" w:type="dxa"/>
            <w:noWrap/>
            <w:hideMark/>
          </w:tcPr>
          <w:p w14:paraId="21E2D7DD" w14:textId="77777777" w:rsidR="001C579C" w:rsidRPr="001C579C" w:rsidRDefault="001C579C" w:rsidP="001C579C">
            <w:pPr>
              <w:jc w:val="both"/>
              <w:rPr>
                <w:szCs w:val="20"/>
              </w:rPr>
            </w:pPr>
            <w:r w:rsidRPr="001C579C">
              <w:rPr>
                <w:szCs w:val="20"/>
              </w:rPr>
              <w:t>4.05</w:t>
            </w:r>
          </w:p>
        </w:tc>
      </w:tr>
      <w:tr w:rsidR="001C579C" w:rsidRPr="001C579C" w14:paraId="126F9334" w14:textId="77777777" w:rsidTr="001C579C">
        <w:trPr>
          <w:trHeight w:val="320"/>
        </w:trPr>
        <w:tc>
          <w:tcPr>
            <w:tcW w:w="1016" w:type="dxa"/>
            <w:noWrap/>
            <w:hideMark/>
          </w:tcPr>
          <w:p w14:paraId="45D898EF" w14:textId="77777777" w:rsidR="001C579C" w:rsidRPr="001C579C" w:rsidRDefault="001C579C" w:rsidP="001C579C">
            <w:pPr>
              <w:jc w:val="both"/>
              <w:rPr>
                <w:szCs w:val="20"/>
              </w:rPr>
            </w:pPr>
            <w:r w:rsidRPr="001C579C">
              <w:rPr>
                <w:szCs w:val="20"/>
              </w:rPr>
              <w:t>Otu00847</w:t>
            </w:r>
          </w:p>
        </w:tc>
        <w:tc>
          <w:tcPr>
            <w:tcW w:w="1938" w:type="dxa"/>
            <w:noWrap/>
            <w:hideMark/>
          </w:tcPr>
          <w:p w14:paraId="216FD780" w14:textId="77777777" w:rsidR="001C579C" w:rsidRPr="001C579C" w:rsidRDefault="001C579C" w:rsidP="001C579C">
            <w:pPr>
              <w:jc w:val="both"/>
              <w:rPr>
                <w:szCs w:val="20"/>
              </w:rPr>
            </w:pPr>
            <w:r w:rsidRPr="001C579C">
              <w:rPr>
                <w:szCs w:val="20"/>
              </w:rPr>
              <w:t>Planctomycetes</w:t>
            </w:r>
          </w:p>
        </w:tc>
        <w:tc>
          <w:tcPr>
            <w:tcW w:w="2427" w:type="dxa"/>
            <w:noWrap/>
            <w:hideMark/>
          </w:tcPr>
          <w:p w14:paraId="5AAB18B3" w14:textId="77777777" w:rsidR="001C579C" w:rsidRPr="001C579C" w:rsidRDefault="001C579C" w:rsidP="001C579C">
            <w:pPr>
              <w:jc w:val="both"/>
              <w:rPr>
                <w:szCs w:val="20"/>
              </w:rPr>
            </w:pPr>
            <w:proofErr w:type="spellStart"/>
            <w:r w:rsidRPr="001C579C">
              <w:rPr>
                <w:szCs w:val="20"/>
              </w:rPr>
              <w:t>Planctomycetia</w:t>
            </w:r>
            <w:proofErr w:type="spellEnd"/>
          </w:p>
        </w:tc>
        <w:tc>
          <w:tcPr>
            <w:tcW w:w="2427" w:type="dxa"/>
            <w:noWrap/>
            <w:hideMark/>
          </w:tcPr>
          <w:p w14:paraId="70DF64A4" w14:textId="77777777" w:rsidR="001C579C" w:rsidRPr="001C579C" w:rsidRDefault="001C579C" w:rsidP="001C579C">
            <w:pPr>
              <w:jc w:val="both"/>
              <w:rPr>
                <w:szCs w:val="20"/>
              </w:rPr>
            </w:pPr>
            <w:proofErr w:type="spellStart"/>
            <w:r w:rsidRPr="001C579C">
              <w:rPr>
                <w:szCs w:val="20"/>
              </w:rPr>
              <w:t>Planctomycetaceae_unc</w:t>
            </w:r>
            <w:proofErr w:type="spellEnd"/>
          </w:p>
        </w:tc>
        <w:tc>
          <w:tcPr>
            <w:tcW w:w="650" w:type="dxa"/>
            <w:noWrap/>
            <w:hideMark/>
          </w:tcPr>
          <w:p w14:paraId="4524CAB5" w14:textId="77777777" w:rsidR="001C579C" w:rsidRPr="001C579C" w:rsidRDefault="001C579C" w:rsidP="001C579C">
            <w:pPr>
              <w:jc w:val="both"/>
              <w:rPr>
                <w:szCs w:val="20"/>
              </w:rPr>
            </w:pPr>
            <w:r w:rsidRPr="001C579C">
              <w:rPr>
                <w:szCs w:val="20"/>
              </w:rPr>
              <w:t>4.52</w:t>
            </w:r>
          </w:p>
        </w:tc>
        <w:tc>
          <w:tcPr>
            <w:tcW w:w="583" w:type="dxa"/>
            <w:noWrap/>
            <w:hideMark/>
          </w:tcPr>
          <w:p w14:paraId="2F816795" w14:textId="77777777" w:rsidR="001C579C" w:rsidRPr="001C579C" w:rsidRDefault="001C579C" w:rsidP="001C579C">
            <w:pPr>
              <w:jc w:val="both"/>
              <w:rPr>
                <w:szCs w:val="20"/>
              </w:rPr>
            </w:pPr>
            <w:r w:rsidRPr="001C579C">
              <w:rPr>
                <w:szCs w:val="20"/>
              </w:rPr>
              <w:t>4.53</w:t>
            </w:r>
          </w:p>
        </w:tc>
      </w:tr>
    </w:tbl>
    <w:p w14:paraId="5D6EDDB9" w14:textId="77777777" w:rsidR="001C579C" w:rsidRDefault="001C579C" w:rsidP="00E45063"/>
    <w:p w14:paraId="013CE604" w14:textId="77777777" w:rsidR="001C579C" w:rsidRDefault="001C579C" w:rsidP="001C579C">
      <w:pPr>
        <w:pStyle w:val="Caption"/>
        <w:keepNext/>
      </w:pPr>
      <w:r>
        <w:t xml:space="preserve">Table </w:t>
      </w:r>
      <w:r w:rsidR="008670EC">
        <w:fldChar w:fldCharType="begin"/>
      </w:r>
      <w:r w:rsidR="008670EC">
        <w:instrText xml:space="preserve"> SEQ Table \* ARABIC </w:instrText>
      </w:r>
      <w:r w:rsidR="008670EC">
        <w:fldChar w:fldCharType="separate"/>
      </w:r>
      <w:r>
        <w:rPr>
          <w:noProof/>
        </w:rPr>
        <w:t>7</w:t>
      </w:r>
      <w:r w:rsidR="008670EC">
        <w:rPr>
          <w:noProof/>
        </w:rPr>
        <w:fldChar w:fldCharType="end"/>
      </w:r>
      <w:r>
        <w:t xml:space="preserve"> Mix</w:t>
      </w:r>
    </w:p>
    <w:tbl>
      <w:tblPr>
        <w:tblStyle w:val="TableGrid"/>
        <w:tblW w:w="8994" w:type="dxa"/>
        <w:tblLook w:val="04A0" w:firstRow="1" w:lastRow="0" w:firstColumn="1" w:lastColumn="0" w:noHBand="0" w:noVBand="1"/>
      </w:tblPr>
      <w:tblGrid>
        <w:gridCol w:w="1016"/>
        <w:gridCol w:w="1472"/>
        <w:gridCol w:w="2427"/>
        <w:gridCol w:w="2804"/>
        <w:gridCol w:w="650"/>
        <w:gridCol w:w="625"/>
      </w:tblGrid>
      <w:tr w:rsidR="001C579C" w:rsidRPr="001C579C" w14:paraId="6B5E609B" w14:textId="77777777" w:rsidTr="001C579C">
        <w:trPr>
          <w:trHeight w:val="320"/>
        </w:trPr>
        <w:tc>
          <w:tcPr>
            <w:tcW w:w="1016" w:type="dxa"/>
            <w:noWrap/>
            <w:hideMark/>
          </w:tcPr>
          <w:p w14:paraId="1850D8D5" w14:textId="77777777" w:rsidR="001C579C" w:rsidRPr="001C579C" w:rsidRDefault="001C579C" w:rsidP="001C579C">
            <w:pPr>
              <w:jc w:val="both"/>
              <w:rPr>
                <w:szCs w:val="20"/>
              </w:rPr>
            </w:pPr>
            <w:r w:rsidRPr="001C579C">
              <w:rPr>
                <w:szCs w:val="20"/>
              </w:rPr>
              <w:t>OTU</w:t>
            </w:r>
          </w:p>
        </w:tc>
        <w:tc>
          <w:tcPr>
            <w:tcW w:w="1472" w:type="dxa"/>
            <w:noWrap/>
            <w:hideMark/>
          </w:tcPr>
          <w:p w14:paraId="709B31C1" w14:textId="77777777" w:rsidR="001C579C" w:rsidRPr="001C579C" w:rsidRDefault="001C579C" w:rsidP="001C579C">
            <w:pPr>
              <w:jc w:val="both"/>
              <w:rPr>
                <w:szCs w:val="20"/>
              </w:rPr>
            </w:pPr>
            <w:r w:rsidRPr="001C579C">
              <w:rPr>
                <w:szCs w:val="20"/>
              </w:rPr>
              <w:t>Phylum</w:t>
            </w:r>
          </w:p>
        </w:tc>
        <w:tc>
          <w:tcPr>
            <w:tcW w:w="2427" w:type="dxa"/>
            <w:noWrap/>
            <w:hideMark/>
          </w:tcPr>
          <w:p w14:paraId="0CD09E4F" w14:textId="77777777" w:rsidR="001C579C" w:rsidRPr="001C579C" w:rsidRDefault="001C579C" w:rsidP="001C579C">
            <w:pPr>
              <w:jc w:val="both"/>
              <w:rPr>
                <w:szCs w:val="20"/>
              </w:rPr>
            </w:pPr>
            <w:r w:rsidRPr="001C579C">
              <w:rPr>
                <w:szCs w:val="20"/>
              </w:rPr>
              <w:t>Class</w:t>
            </w:r>
          </w:p>
        </w:tc>
        <w:tc>
          <w:tcPr>
            <w:tcW w:w="2804" w:type="dxa"/>
            <w:noWrap/>
            <w:hideMark/>
          </w:tcPr>
          <w:p w14:paraId="3A55E8D5" w14:textId="77777777" w:rsidR="001C579C" w:rsidRPr="001C579C" w:rsidRDefault="001C579C" w:rsidP="001C579C">
            <w:pPr>
              <w:jc w:val="both"/>
              <w:rPr>
                <w:szCs w:val="20"/>
              </w:rPr>
            </w:pPr>
            <w:r w:rsidRPr="001C579C">
              <w:rPr>
                <w:szCs w:val="20"/>
              </w:rPr>
              <w:t>Genus</w:t>
            </w:r>
          </w:p>
        </w:tc>
        <w:tc>
          <w:tcPr>
            <w:tcW w:w="650" w:type="dxa"/>
            <w:noWrap/>
            <w:hideMark/>
          </w:tcPr>
          <w:p w14:paraId="0CD20CB2" w14:textId="77777777" w:rsidR="001C579C" w:rsidRPr="001C579C" w:rsidRDefault="001C579C" w:rsidP="001C579C">
            <w:pPr>
              <w:jc w:val="both"/>
              <w:rPr>
                <w:szCs w:val="20"/>
              </w:rPr>
            </w:pPr>
            <w:r w:rsidRPr="001C579C">
              <w:rPr>
                <w:szCs w:val="20"/>
              </w:rPr>
              <w:t>Early LFC</w:t>
            </w:r>
          </w:p>
        </w:tc>
        <w:tc>
          <w:tcPr>
            <w:tcW w:w="625" w:type="dxa"/>
            <w:noWrap/>
            <w:hideMark/>
          </w:tcPr>
          <w:p w14:paraId="713DCFEB" w14:textId="77777777" w:rsidR="001C579C" w:rsidRPr="001C579C" w:rsidRDefault="001C579C" w:rsidP="001C579C">
            <w:pPr>
              <w:jc w:val="both"/>
              <w:rPr>
                <w:szCs w:val="20"/>
              </w:rPr>
            </w:pPr>
            <w:r w:rsidRPr="001C579C">
              <w:rPr>
                <w:szCs w:val="20"/>
              </w:rPr>
              <w:t>Late LFC</w:t>
            </w:r>
          </w:p>
        </w:tc>
      </w:tr>
      <w:tr w:rsidR="001C579C" w:rsidRPr="001C579C" w14:paraId="6615D550" w14:textId="77777777" w:rsidTr="001C579C">
        <w:trPr>
          <w:trHeight w:val="320"/>
        </w:trPr>
        <w:tc>
          <w:tcPr>
            <w:tcW w:w="1016" w:type="dxa"/>
            <w:noWrap/>
            <w:hideMark/>
          </w:tcPr>
          <w:p w14:paraId="1EAD0C6D" w14:textId="77777777" w:rsidR="001C579C" w:rsidRPr="001C579C" w:rsidRDefault="001C579C" w:rsidP="001C579C">
            <w:pPr>
              <w:jc w:val="both"/>
              <w:rPr>
                <w:szCs w:val="20"/>
              </w:rPr>
            </w:pPr>
            <w:r w:rsidRPr="001C579C">
              <w:rPr>
                <w:szCs w:val="20"/>
              </w:rPr>
              <w:t>Otu00022</w:t>
            </w:r>
          </w:p>
        </w:tc>
        <w:tc>
          <w:tcPr>
            <w:tcW w:w="1472" w:type="dxa"/>
            <w:noWrap/>
            <w:hideMark/>
          </w:tcPr>
          <w:p w14:paraId="6FC27DA6" w14:textId="77777777" w:rsidR="001C579C" w:rsidRPr="001C579C" w:rsidRDefault="001C579C" w:rsidP="001C579C">
            <w:pPr>
              <w:jc w:val="both"/>
              <w:rPr>
                <w:szCs w:val="20"/>
              </w:rPr>
            </w:pPr>
            <w:r w:rsidRPr="001C579C">
              <w:rPr>
                <w:szCs w:val="20"/>
              </w:rPr>
              <w:t>Chloroflexi</w:t>
            </w:r>
          </w:p>
        </w:tc>
        <w:tc>
          <w:tcPr>
            <w:tcW w:w="2427" w:type="dxa"/>
            <w:noWrap/>
            <w:hideMark/>
          </w:tcPr>
          <w:p w14:paraId="135B3129" w14:textId="77777777" w:rsidR="001C579C" w:rsidRPr="001C579C" w:rsidRDefault="001C579C" w:rsidP="001C579C">
            <w:pPr>
              <w:jc w:val="both"/>
              <w:rPr>
                <w:szCs w:val="20"/>
              </w:rPr>
            </w:pPr>
            <w:proofErr w:type="spellStart"/>
            <w:r w:rsidRPr="001C579C">
              <w:rPr>
                <w:szCs w:val="20"/>
              </w:rPr>
              <w:t>Thermomicrobia</w:t>
            </w:r>
            <w:proofErr w:type="spellEnd"/>
          </w:p>
        </w:tc>
        <w:tc>
          <w:tcPr>
            <w:tcW w:w="2804" w:type="dxa"/>
            <w:noWrap/>
            <w:hideMark/>
          </w:tcPr>
          <w:p w14:paraId="2C799C15" w14:textId="77777777" w:rsidR="001C579C" w:rsidRPr="001C579C" w:rsidRDefault="001C579C" w:rsidP="001C579C">
            <w:pPr>
              <w:jc w:val="both"/>
              <w:rPr>
                <w:szCs w:val="20"/>
              </w:rPr>
            </w:pPr>
            <w:proofErr w:type="spellStart"/>
            <w:r w:rsidRPr="001C579C">
              <w:rPr>
                <w:szCs w:val="20"/>
              </w:rPr>
              <w:t>Sphaerobacter</w:t>
            </w:r>
            <w:proofErr w:type="spellEnd"/>
          </w:p>
        </w:tc>
        <w:tc>
          <w:tcPr>
            <w:tcW w:w="650" w:type="dxa"/>
            <w:noWrap/>
            <w:hideMark/>
          </w:tcPr>
          <w:p w14:paraId="50658F38" w14:textId="77777777" w:rsidR="001C579C" w:rsidRPr="001C579C" w:rsidRDefault="001C579C" w:rsidP="001C579C">
            <w:pPr>
              <w:jc w:val="both"/>
              <w:rPr>
                <w:szCs w:val="20"/>
              </w:rPr>
            </w:pPr>
            <w:r w:rsidRPr="001C579C">
              <w:rPr>
                <w:szCs w:val="20"/>
              </w:rPr>
              <w:t>5.70</w:t>
            </w:r>
          </w:p>
        </w:tc>
        <w:tc>
          <w:tcPr>
            <w:tcW w:w="625" w:type="dxa"/>
            <w:noWrap/>
            <w:hideMark/>
          </w:tcPr>
          <w:p w14:paraId="63343D05" w14:textId="77777777" w:rsidR="001C579C" w:rsidRPr="001C579C" w:rsidRDefault="001C579C" w:rsidP="001C579C">
            <w:pPr>
              <w:jc w:val="both"/>
              <w:rPr>
                <w:szCs w:val="20"/>
              </w:rPr>
            </w:pPr>
            <w:r w:rsidRPr="001C579C">
              <w:rPr>
                <w:szCs w:val="20"/>
              </w:rPr>
              <w:t>4.56</w:t>
            </w:r>
          </w:p>
        </w:tc>
      </w:tr>
      <w:tr w:rsidR="001C579C" w:rsidRPr="001C579C" w14:paraId="3C4BDDC7" w14:textId="77777777" w:rsidTr="001C579C">
        <w:trPr>
          <w:trHeight w:val="320"/>
        </w:trPr>
        <w:tc>
          <w:tcPr>
            <w:tcW w:w="1016" w:type="dxa"/>
            <w:noWrap/>
            <w:hideMark/>
          </w:tcPr>
          <w:p w14:paraId="6EA53880" w14:textId="77777777" w:rsidR="001C579C" w:rsidRPr="001C579C" w:rsidRDefault="001C579C" w:rsidP="001C579C">
            <w:pPr>
              <w:jc w:val="both"/>
              <w:rPr>
                <w:szCs w:val="20"/>
              </w:rPr>
            </w:pPr>
            <w:r w:rsidRPr="001C579C">
              <w:rPr>
                <w:szCs w:val="20"/>
              </w:rPr>
              <w:t>Otu00103</w:t>
            </w:r>
          </w:p>
        </w:tc>
        <w:tc>
          <w:tcPr>
            <w:tcW w:w="1472" w:type="dxa"/>
            <w:noWrap/>
            <w:hideMark/>
          </w:tcPr>
          <w:p w14:paraId="5375698E" w14:textId="77777777" w:rsidR="001C579C" w:rsidRPr="001C579C" w:rsidRDefault="001C579C" w:rsidP="001C579C">
            <w:pPr>
              <w:jc w:val="both"/>
              <w:rPr>
                <w:szCs w:val="20"/>
              </w:rPr>
            </w:pPr>
            <w:r w:rsidRPr="001C579C">
              <w:rPr>
                <w:szCs w:val="20"/>
              </w:rPr>
              <w:t>Proteobacteria</w:t>
            </w:r>
          </w:p>
        </w:tc>
        <w:tc>
          <w:tcPr>
            <w:tcW w:w="2427" w:type="dxa"/>
            <w:noWrap/>
            <w:hideMark/>
          </w:tcPr>
          <w:p w14:paraId="5A5F4B85" w14:textId="77777777" w:rsidR="001C579C" w:rsidRPr="001C579C" w:rsidRDefault="001C579C" w:rsidP="001C579C">
            <w:pPr>
              <w:jc w:val="both"/>
              <w:rPr>
                <w:szCs w:val="20"/>
              </w:rPr>
            </w:pPr>
            <w:r w:rsidRPr="001C579C">
              <w:rPr>
                <w:szCs w:val="20"/>
              </w:rPr>
              <w:t>Proteobacteria_unclassified</w:t>
            </w:r>
          </w:p>
        </w:tc>
        <w:tc>
          <w:tcPr>
            <w:tcW w:w="2804" w:type="dxa"/>
            <w:noWrap/>
            <w:hideMark/>
          </w:tcPr>
          <w:p w14:paraId="14E10C7A" w14:textId="77777777" w:rsidR="001C579C" w:rsidRPr="001C579C" w:rsidRDefault="001C579C" w:rsidP="001C579C">
            <w:pPr>
              <w:jc w:val="both"/>
              <w:rPr>
                <w:szCs w:val="20"/>
              </w:rPr>
            </w:pPr>
            <w:r w:rsidRPr="001C579C">
              <w:rPr>
                <w:szCs w:val="20"/>
              </w:rPr>
              <w:t>Proteobacteria_unclassified</w:t>
            </w:r>
          </w:p>
        </w:tc>
        <w:tc>
          <w:tcPr>
            <w:tcW w:w="650" w:type="dxa"/>
            <w:noWrap/>
            <w:hideMark/>
          </w:tcPr>
          <w:p w14:paraId="18A87206" w14:textId="77777777" w:rsidR="001C579C" w:rsidRPr="001C579C" w:rsidRDefault="001C579C" w:rsidP="001C579C">
            <w:pPr>
              <w:jc w:val="both"/>
              <w:rPr>
                <w:szCs w:val="20"/>
              </w:rPr>
            </w:pPr>
            <w:r w:rsidRPr="001C579C">
              <w:rPr>
                <w:szCs w:val="20"/>
              </w:rPr>
              <w:t>4.49</w:t>
            </w:r>
          </w:p>
        </w:tc>
        <w:tc>
          <w:tcPr>
            <w:tcW w:w="625" w:type="dxa"/>
            <w:noWrap/>
            <w:hideMark/>
          </w:tcPr>
          <w:p w14:paraId="112B1185" w14:textId="77777777" w:rsidR="001C579C" w:rsidRPr="001C579C" w:rsidRDefault="001C579C" w:rsidP="001C579C">
            <w:pPr>
              <w:jc w:val="both"/>
              <w:rPr>
                <w:szCs w:val="20"/>
              </w:rPr>
            </w:pPr>
            <w:r w:rsidRPr="001C579C">
              <w:rPr>
                <w:szCs w:val="20"/>
              </w:rPr>
              <w:t>4.77</w:t>
            </w:r>
          </w:p>
        </w:tc>
      </w:tr>
      <w:tr w:rsidR="001C579C" w:rsidRPr="001C579C" w14:paraId="3DB7E1AE" w14:textId="77777777" w:rsidTr="001C579C">
        <w:trPr>
          <w:trHeight w:val="320"/>
        </w:trPr>
        <w:tc>
          <w:tcPr>
            <w:tcW w:w="1016" w:type="dxa"/>
            <w:noWrap/>
            <w:hideMark/>
          </w:tcPr>
          <w:p w14:paraId="4587F98E" w14:textId="77777777" w:rsidR="001C579C" w:rsidRPr="001C579C" w:rsidRDefault="001C579C" w:rsidP="001C579C">
            <w:pPr>
              <w:jc w:val="both"/>
              <w:rPr>
                <w:szCs w:val="20"/>
              </w:rPr>
            </w:pPr>
            <w:r w:rsidRPr="001C579C">
              <w:rPr>
                <w:szCs w:val="20"/>
              </w:rPr>
              <w:t>Otu00130</w:t>
            </w:r>
          </w:p>
        </w:tc>
        <w:tc>
          <w:tcPr>
            <w:tcW w:w="1472" w:type="dxa"/>
            <w:noWrap/>
            <w:hideMark/>
          </w:tcPr>
          <w:p w14:paraId="0C7D8366" w14:textId="77777777" w:rsidR="001C579C" w:rsidRPr="001C579C" w:rsidRDefault="001C579C" w:rsidP="001C579C">
            <w:pPr>
              <w:jc w:val="both"/>
              <w:rPr>
                <w:szCs w:val="20"/>
              </w:rPr>
            </w:pPr>
            <w:r w:rsidRPr="001C579C">
              <w:rPr>
                <w:szCs w:val="20"/>
              </w:rPr>
              <w:t>Actinobacteria</w:t>
            </w:r>
          </w:p>
        </w:tc>
        <w:tc>
          <w:tcPr>
            <w:tcW w:w="2427" w:type="dxa"/>
            <w:noWrap/>
            <w:hideMark/>
          </w:tcPr>
          <w:p w14:paraId="4626861E" w14:textId="77777777" w:rsidR="001C579C" w:rsidRPr="001C579C" w:rsidRDefault="001C579C" w:rsidP="001C579C">
            <w:pPr>
              <w:jc w:val="both"/>
              <w:rPr>
                <w:szCs w:val="20"/>
              </w:rPr>
            </w:pPr>
            <w:r w:rsidRPr="001C579C">
              <w:rPr>
                <w:szCs w:val="20"/>
              </w:rPr>
              <w:t>Actinobacteria</w:t>
            </w:r>
          </w:p>
        </w:tc>
        <w:tc>
          <w:tcPr>
            <w:tcW w:w="2804" w:type="dxa"/>
            <w:noWrap/>
            <w:hideMark/>
          </w:tcPr>
          <w:p w14:paraId="4EF4113A" w14:textId="77777777" w:rsidR="001C579C" w:rsidRPr="001C579C" w:rsidRDefault="001C579C" w:rsidP="001C579C">
            <w:pPr>
              <w:jc w:val="both"/>
              <w:rPr>
                <w:szCs w:val="20"/>
              </w:rPr>
            </w:pPr>
            <w:proofErr w:type="spellStart"/>
            <w:r w:rsidRPr="001C579C">
              <w:rPr>
                <w:szCs w:val="20"/>
              </w:rPr>
              <w:t>Thermobifida</w:t>
            </w:r>
            <w:proofErr w:type="spellEnd"/>
          </w:p>
        </w:tc>
        <w:tc>
          <w:tcPr>
            <w:tcW w:w="650" w:type="dxa"/>
            <w:noWrap/>
            <w:hideMark/>
          </w:tcPr>
          <w:p w14:paraId="0445C03B" w14:textId="77777777" w:rsidR="001C579C" w:rsidRPr="001C579C" w:rsidRDefault="001C579C" w:rsidP="001C579C">
            <w:pPr>
              <w:jc w:val="both"/>
              <w:rPr>
                <w:szCs w:val="20"/>
              </w:rPr>
            </w:pPr>
            <w:r w:rsidRPr="001C579C">
              <w:rPr>
                <w:szCs w:val="20"/>
              </w:rPr>
              <w:t>4.89</w:t>
            </w:r>
          </w:p>
        </w:tc>
        <w:tc>
          <w:tcPr>
            <w:tcW w:w="625" w:type="dxa"/>
            <w:noWrap/>
            <w:hideMark/>
          </w:tcPr>
          <w:p w14:paraId="02EC48F7" w14:textId="77777777" w:rsidR="001C579C" w:rsidRPr="001C579C" w:rsidRDefault="001C579C" w:rsidP="001C579C">
            <w:pPr>
              <w:jc w:val="both"/>
              <w:rPr>
                <w:szCs w:val="20"/>
              </w:rPr>
            </w:pPr>
            <w:r w:rsidRPr="001C579C">
              <w:rPr>
                <w:szCs w:val="20"/>
              </w:rPr>
              <w:t>4.34</w:t>
            </w:r>
          </w:p>
        </w:tc>
      </w:tr>
      <w:tr w:rsidR="001C579C" w:rsidRPr="001C579C" w14:paraId="3F0E5E92" w14:textId="77777777" w:rsidTr="001C579C">
        <w:trPr>
          <w:trHeight w:val="320"/>
        </w:trPr>
        <w:tc>
          <w:tcPr>
            <w:tcW w:w="1016" w:type="dxa"/>
            <w:noWrap/>
            <w:hideMark/>
          </w:tcPr>
          <w:p w14:paraId="5259A1A9" w14:textId="77777777" w:rsidR="001C579C" w:rsidRPr="001C579C" w:rsidRDefault="001C579C" w:rsidP="001C579C">
            <w:pPr>
              <w:jc w:val="both"/>
              <w:rPr>
                <w:szCs w:val="20"/>
              </w:rPr>
            </w:pPr>
            <w:r w:rsidRPr="001C579C">
              <w:rPr>
                <w:szCs w:val="20"/>
              </w:rPr>
              <w:t>Otu00808</w:t>
            </w:r>
          </w:p>
        </w:tc>
        <w:tc>
          <w:tcPr>
            <w:tcW w:w="1472" w:type="dxa"/>
            <w:noWrap/>
            <w:hideMark/>
          </w:tcPr>
          <w:p w14:paraId="539BABE2" w14:textId="77777777" w:rsidR="001C579C" w:rsidRPr="001C579C" w:rsidRDefault="001C579C" w:rsidP="001C579C">
            <w:pPr>
              <w:jc w:val="both"/>
              <w:rPr>
                <w:szCs w:val="20"/>
              </w:rPr>
            </w:pPr>
            <w:r w:rsidRPr="001C579C">
              <w:rPr>
                <w:szCs w:val="20"/>
              </w:rPr>
              <w:t>Firmicutes</w:t>
            </w:r>
          </w:p>
        </w:tc>
        <w:tc>
          <w:tcPr>
            <w:tcW w:w="2427" w:type="dxa"/>
            <w:noWrap/>
            <w:hideMark/>
          </w:tcPr>
          <w:p w14:paraId="161DCEA0" w14:textId="77777777" w:rsidR="001C579C" w:rsidRPr="001C579C" w:rsidRDefault="001C579C" w:rsidP="001C579C">
            <w:pPr>
              <w:jc w:val="both"/>
              <w:rPr>
                <w:szCs w:val="20"/>
              </w:rPr>
            </w:pPr>
            <w:r w:rsidRPr="001C579C">
              <w:rPr>
                <w:szCs w:val="20"/>
              </w:rPr>
              <w:t>Bacilli</w:t>
            </w:r>
          </w:p>
        </w:tc>
        <w:tc>
          <w:tcPr>
            <w:tcW w:w="2804" w:type="dxa"/>
            <w:noWrap/>
            <w:hideMark/>
          </w:tcPr>
          <w:p w14:paraId="108C9B95" w14:textId="77777777" w:rsidR="001C579C" w:rsidRPr="001C579C" w:rsidRDefault="001C579C" w:rsidP="001C579C">
            <w:pPr>
              <w:jc w:val="both"/>
              <w:rPr>
                <w:szCs w:val="20"/>
              </w:rPr>
            </w:pPr>
            <w:proofErr w:type="spellStart"/>
            <w:r w:rsidRPr="001C579C">
              <w:rPr>
                <w:szCs w:val="20"/>
              </w:rPr>
              <w:t>Paenibacillus</w:t>
            </w:r>
            <w:proofErr w:type="spellEnd"/>
          </w:p>
        </w:tc>
        <w:tc>
          <w:tcPr>
            <w:tcW w:w="650" w:type="dxa"/>
            <w:noWrap/>
            <w:hideMark/>
          </w:tcPr>
          <w:p w14:paraId="7D39533B" w14:textId="77777777" w:rsidR="001C579C" w:rsidRPr="001C579C" w:rsidRDefault="001C579C" w:rsidP="001C579C">
            <w:pPr>
              <w:jc w:val="both"/>
              <w:rPr>
                <w:szCs w:val="20"/>
              </w:rPr>
            </w:pPr>
            <w:r w:rsidRPr="001C579C">
              <w:rPr>
                <w:szCs w:val="20"/>
              </w:rPr>
              <w:t>4.78</w:t>
            </w:r>
          </w:p>
        </w:tc>
        <w:tc>
          <w:tcPr>
            <w:tcW w:w="625" w:type="dxa"/>
            <w:noWrap/>
            <w:hideMark/>
          </w:tcPr>
          <w:p w14:paraId="1B3AEFCD" w14:textId="77777777" w:rsidR="001C579C" w:rsidRPr="001C579C" w:rsidRDefault="001C579C" w:rsidP="001C579C">
            <w:pPr>
              <w:jc w:val="both"/>
              <w:rPr>
                <w:szCs w:val="20"/>
              </w:rPr>
            </w:pPr>
            <w:r w:rsidRPr="001C579C">
              <w:rPr>
                <w:szCs w:val="20"/>
              </w:rPr>
              <w:t>4.80</w:t>
            </w:r>
          </w:p>
        </w:tc>
      </w:tr>
      <w:tr w:rsidR="001C579C" w:rsidRPr="001C579C" w14:paraId="0BDF61E4" w14:textId="77777777" w:rsidTr="001C579C">
        <w:trPr>
          <w:trHeight w:val="320"/>
        </w:trPr>
        <w:tc>
          <w:tcPr>
            <w:tcW w:w="1016" w:type="dxa"/>
            <w:noWrap/>
            <w:hideMark/>
          </w:tcPr>
          <w:p w14:paraId="254ECB60" w14:textId="77777777" w:rsidR="001C579C" w:rsidRPr="001C579C" w:rsidRDefault="001C579C" w:rsidP="001C579C">
            <w:pPr>
              <w:jc w:val="both"/>
              <w:rPr>
                <w:szCs w:val="20"/>
              </w:rPr>
            </w:pPr>
            <w:r w:rsidRPr="001C579C">
              <w:rPr>
                <w:szCs w:val="20"/>
              </w:rPr>
              <w:t>Otu00847</w:t>
            </w:r>
          </w:p>
        </w:tc>
        <w:tc>
          <w:tcPr>
            <w:tcW w:w="1472" w:type="dxa"/>
            <w:noWrap/>
            <w:hideMark/>
          </w:tcPr>
          <w:p w14:paraId="5ADCEE86" w14:textId="77777777" w:rsidR="001C579C" w:rsidRPr="001C579C" w:rsidRDefault="001C579C" w:rsidP="001C579C">
            <w:pPr>
              <w:jc w:val="both"/>
              <w:rPr>
                <w:szCs w:val="20"/>
              </w:rPr>
            </w:pPr>
            <w:r w:rsidRPr="001C579C">
              <w:rPr>
                <w:szCs w:val="20"/>
              </w:rPr>
              <w:t>Planctomycetes</w:t>
            </w:r>
          </w:p>
        </w:tc>
        <w:tc>
          <w:tcPr>
            <w:tcW w:w="2427" w:type="dxa"/>
            <w:noWrap/>
            <w:hideMark/>
          </w:tcPr>
          <w:p w14:paraId="68B783E9" w14:textId="77777777" w:rsidR="001C579C" w:rsidRPr="001C579C" w:rsidRDefault="001C579C" w:rsidP="001C579C">
            <w:pPr>
              <w:jc w:val="both"/>
              <w:rPr>
                <w:szCs w:val="20"/>
              </w:rPr>
            </w:pPr>
            <w:proofErr w:type="spellStart"/>
            <w:r w:rsidRPr="001C579C">
              <w:rPr>
                <w:szCs w:val="20"/>
              </w:rPr>
              <w:t>Planctomycetia</w:t>
            </w:r>
            <w:proofErr w:type="spellEnd"/>
          </w:p>
        </w:tc>
        <w:tc>
          <w:tcPr>
            <w:tcW w:w="2804" w:type="dxa"/>
            <w:noWrap/>
            <w:hideMark/>
          </w:tcPr>
          <w:p w14:paraId="634C7DCD" w14:textId="77777777" w:rsidR="001C579C" w:rsidRPr="001C579C" w:rsidRDefault="001C579C" w:rsidP="001C579C">
            <w:pPr>
              <w:jc w:val="both"/>
              <w:rPr>
                <w:szCs w:val="20"/>
              </w:rPr>
            </w:pPr>
            <w:r w:rsidRPr="001C579C">
              <w:rPr>
                <w:szCs w:val="20"/>
              </w:rPr>
              <w:t>Planctomycetaceae_unclassified</w:t>
            </w:r>
          </w:p>
        </w:tc>
        <w:tc>
          <w:tcPr>
            <w:tcW w:w="650" w:type="dxa"/>
            <w:noWrap/>
            <w:hideMark/>
          </w:tcPr>
          <w:p w14:paraId="0882FA7E" w14:textId="77777777" w:rsidR="001C579C" w:rsidRPr="001C579C" w:rsidRDefault="001C579C" w:rsidP="001C579C">
            <w:pPr>
              <w:jc w:val="both"/>
              <w:rPr>
                <w:szCs w:val="20"/>
              </w:rPr>
            </w:pPr>
            <w:r w:rsidRPr="001C579C">
              <w:rPr>
                <w:szCs w:val="20"/>
              </w:rPr>
              <w:t>4.24</w:t>
            </w:r>
          </w:p>
        </w:tc>
        <w:tc>
          <w:tcPr>
            <w:tcW w:w="625" w:type="dxa"/>
            <w:noWrap/>
            <w:hideMark/>
          </w:tcPr>
          <w:p w14:paraId="23D05F29" w14:textId="77777777" w:rsidR="001C579C" w:rsidRPr="001C579C" w:rsidRDefault="001C579C" w:rsidP="001C579C">
            <w:pPr>
              <w:jc w:val="both"/>
              <w:rPr>
                <w:szCs w:val="20"/>
              </w:rPr>
            </w:pPr>
            <w:r w:rsidRPr="001C579C">
              <w:rPr>
                <w:szCs w:val="20"/>
              </w:rPr>
              <w:t>4.54</w:t>
            </w:r>
          </w:p>
        </w:tc>
      </w:tr>
    </w:tbl>
    <w:p w14:paraId="13BB31EF" w14:textId="77777777" w:rsidR="001C579C" w:rsidRPr="00E45063" w:rsidRDefault="001C579C" w:rsidP="00E45063"/>
    <w:sectPr w:rsidR="001C579C" w:rsidRPr="00E45063" w:rsidSect="007249A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Howe, Adina [A&amp;BE]" w:date="2020-02-14T14:43:00Z" w:initials="HA[">
    <w:p w14:paraId="2673F40C" w14:textId="7E53D6B3" w:rsidR="004767D3" w:rsidRDefault="004767D3">
      <w:pPr>
        <w:pStyle w:val="CommentText"/>
      </w:pPr>
      <w:r>
        <w:rPr>
          <w:rStyle w:val="CommentReference"/>
        </w:rPr>
        <w:annotationRef/>
      </w:r>
      <w:r w:rsidR="00A52FA8">
        <w:rPr>
          <w:rStyle w:val="CommentReference"/>
        </w:rPr>
        <w:t>I actually like Figure 3 and 4 better than Figure 2.  Suggest 3 and 4 as a figure and Figure 2 remove.  I think they show the same thing just different ways right?</w:t>
      </w:r>
    </w:p>
  </w:comment>
  <w:comment w:id="5" w:author="Howe, Adina [A&amp;BE]" w:date="2020-02-14T15:06:00Z" w:initials="HA[">
    <w:p w14:paraId="2FB42284" w14:textId="512374BD" w:rsidR="00D72683" w:rsidRDefault="00D72683">
      <w:pPr>
        <w:pStyle w:val="CommentText"/>
      </w:pPr>
      <w:r>
        <w:rPr>
          <w:rStyle w:val="CommentReference"/>
        </w:rPr>
        <w:annotationRef/>
      </w:r>
      <w:r>
        <w:t>This should be in methods I think</w:t>
      </w:r>
    </w:p>
  </w:comment>
  <w:comment w:id="6" w:author="Howe, Adina [A&amp;BE]" w:date="2020-02-14T15:10:00Z" w:initials="HA[">
    <w:p w14:paraId="69183549" w14:textId="2D9522FB" w:rsidR="008E2984" w:rsidRDefault="008E2984">
      <w:pPr>
        <w:pStyle w:val="CommentText"/>
      </w:pPr>
      <w:r>
        <w:rPr>
          <w:rStyle w:val="CommentReference"/>
        </w:rPr>
        <w:annotationRef/>
      </w:r>
      <w:r>
        <w:t>Supp</w:t>
      </w:r>
    </w:p>
  </w:comment>
  <w:comment w:id="7" w:author="Howe, Adina [A&amp;BE]" w:date="2020-02-14T15:12:00Z" w:initials="HA[">
    <w:p w14:paraId="7CD0B533" w14:textId="7AD384A2" w:rsidR="00E21C24" w:rsidRDefault="00E21C24">
      <w:pPr>
        <w:pStyle w:val="CommentText"/>
      </w:pPr>
      <w:r>
        <w:rPr>
          <w:rStyle w:val="CommentReference"/>
        </w:rPr>
        <w:annotationRef/>
      </w:r>
      <w:r>
        <w:t>supp</w:t>
      </w:r>
    </w:p>
  </w:comment>
  <w:comment w:id="8" w:author="Howe, Adina [A&amp;BE]" w:date="2020-02-14T15:13:00Z" w:initials="HA[">
    <w:p w14:paraId="68A75B4E" w14:textId="198886A5" w:rsidR="00E11861" w:rsidRDefault="00E11861">
      <w:pPr>
        <w:pStyle w:val="CommentText"/>
      </w:pPr>
      <w:r>
        <w:rPr>
          <w:rStyle w:val="CommentReference"/>
        </w:rPr>
        <w:annotationRef/>
      </w:r>
      <w:r>
        <w:t>I think you can leave this out but I’m waiting to see what is written about these.</w:t>
      </w:r>
    </w:p>
  </w:comment>
  <w:comment w:id="9" w:author="Howe, Adina [A&amp;BE]" w:date="2020-02-14T15:26:00Z" w:initials="HA[">
    <w:p w14:paraId="04B07B1C" w14:textId="77777777" w:rsidR="00E76A5C" w:rsidRDefault="00E76A5C" w:rsidP="00E76A5C">
      <w:pPr>
        <w:pStyle w:val="CommentText"/>
      </w:pPr>
      <w:r>
        <w:rPr>
          <w:rStyle w:val="CommentReference"/>
        </w:rPr>
        <w:annotationRef/>
      </w:r>
      <w:r>
        <w:t xml:space="preserve">I think this should move up in the text.  But I think the trick is that you are talking about the phylogeny here but  more than the four fold.  Suggest moving this into the paragraph right before the </w:t>
      </w:r>
      <w:proofErr w:type="spellStart"/>
      <w:r>
        <w:t>phylo</w:t>
      </w:r>
      <w:proofErr w:type="spellEnd"/>
      <w:r>
        <w:t xml:space="preserve"> tree results.</w:t>
      </w:r>
    </w:p>
  </w:comment>
  <w:comment w:id="10" w:author="Howe, Adina [A&amp;BE]" w:date="2020-02-14T15:17:00Z" w:initials="HA[">
    <w:p w14:paraId="3E2D3999" w14:textId="446150AA" w:rsidR="00817FE5" w:rsidRDefault="00817FE5">
      <w:pPr>
        <w:pStyle w:val="CommentText"/>
      </w:pPr>
      <w:r>
        <w:rPr>
          <w:rStyle w:val="CommentReference"/>
        </w:rPr>
        <w:annotationRef/>
      </w:r>
      <w:r>
        <w:t xml:space="preserve">Keep this, aim to make it a lower number.  </w:t>
      </w:r>
      <w:r>
        <w:sym w:font="Wingdings" w:char="F04A"/>
      </w:r>
    </w:p>
  </w:comment>
  <w:comment w:id="11" w:author="Howe, Adina [A&amp;BE]" w:date="2020-02-14T15:19:00Z" w:initials="HA[">
    <w:p w14:paraId="0CC93C39" w14:textId="28DCE968" w:rsidR="009E6889" w:rsidRDefault="009E6889">
      <w:pPr>
        <w:pStyle w:val="CommentText"/>
      </w:pPr>
      <w:r>
        <w:rPr>
          <w:rStyle w:val="CommentReference"/>
        </w:rPr>
        <w:annotationRef/>
      </w:r>
      <w:r>
        <w:t xml:space="preserve">We can rename these so they make sense – the node #s are arbitrary so name these so </w:t>
      </w:r>
      <w:proofErr w:type="spellStart"/>
      <w:r>
        <w:t>its</w:t>
      </w:r>
      <w:proofErr w:type="spellEnd"/>
      <w:r>
        <w:t xml:space="preserve"> more accessible</w:t>
      </w:r>
    </w:p>
  </w:comment>
  <w:comment w:id="12" w:author="Flater, Jared S [A&amp;BE]" w:date="2020-02-21T14:39:00Z" w:initials="FJS[">
    <w:p w14:paraId="7CFF2107" w14:textId="77777777" w:rsidR="00B34771" w:rsidRDefault="00B34771" w:rsidP="00B34771">
      <w:pPr>
        <w:pStyle w:val="CommentText"/>
      </w:pPr>
      <w:r>
        <w:rPr>
          <w:rStyle w:val="CommentReference"/>
        </w:rPr>
        <w:annotationRef/>
      </w:r>
      <w:r>
        <w:t>library(ggplot2)</w:t>
      </w:r>
    </w:p>
    <w:p w14:paraId="62A30CF7" w14:textId="77777777" w:rsidR="00B34771" w:rsidRDefault="00B34771" w:rsidP="00B34771">
      <w:pPr>
        <w:pStyle w:val="CommentText"/>
      </w:pPr>
      <w:r>
        <w:t>library(</w:t>
      </w:r>
      <w:proofErr w:type="spellStart"/>
      <w:r>
        <w:t>ggtree</w:t>
      </w:r>
      <w:proofErr w:type="spellEnd"/>
      <w:r>
        <w:t>)</w:t>
      </w:r>
    </w:p>
    <w:p w14:paraId="243550A6" w14:textId="77777777" w:rsidR="00B34771" w:rsidRDefault="00B34771" w:rsidP="00B34771">
      <w:pPr>
        <w:pStyle w:val="CommentText"/>
      </w:pPr>
    </w:p>
    <w:p w14:paraId="2C63BFE1" w14:textId="77777777" w:rsidR="00B34771" w:rsidRDefault="00B34771" w:rsidP="00B34771">
      <w:pPr>
        <w:pStyle w:val="CommentText"/>
      </w:pPr>
      <w:proofErr w:type="spellStart"/>
      <w:r>
        <w:t>tt</w:t>
      </w:r>
      <w:proofErr w:type="spellEnd"/>
      <w:r>
        <w:t xml:space="preserve"> = '((snail,mushroom),(((sunflower,evergreen_tree),leaves),green_salad));'</w:t>
      </w:r>
    </w:p>
    <w:p w14:paraId="09C4F0D6" w14:textId="77777777" w:rsidR="00B34771" w:rsidRDefault="00B34771" w:rsidP="00B34771">
      <w:pPr>
        <w:pStyle w:val="CommentText"/>
      </w:pPr>
      <w:r>
        <w:t xml:space="preserve">tree = </w:t>
      </w:r>
      <w:proofErr w:type="spellStart"/>
      <w:r>
        <w:t>read.tree</w:t>
      </w:r>
      <w:proofErr w:type="spellEnd"/>
      <w:r>
        <w:t xml:space="preserve">(text = </w:t>
      </w:r>
      <w:proofErr w:type="spellStart"/>
      <w:r>
        <w:t>tt</w:t>
      </w:r>
      <w:proofErr w:type="spellEnd"/>
      <w:r>
        <w:t>)</w:t>
      </w:r>
    </w:p>
    <w:p w14:paraId="6357E9E7" w14:textId="77777777" w:rsidR="00B34771" w:rsidRDefault="00B34771" w:rsidP="00B34771">
      <w:pPr>
        <w:pStyle w:val="CommentText"/>
      </w:pPr>
      <w:r>
        <w:t xml:space="preserve">d &lt;- </w:t>
      </w:r>
      <w:proofErr w:type="spellStart"/>
      <w:r>
        <w:t>data.frame</w:t>
      </w:r>
      <w:proofErr w:type="spellEnd"/>
      <w:r>
        <w:t>(label = c('</w:t>
      </w:r>
      <w:proofErr w:type="spellStart"/>
      <w:r>
        <w:t>snail','mushroom</w:t>
      </w:r>
      <w:proofErr w:type="spellEnd"/>
      <w:r>
        <w:t>', 'sunflower',</w:t>
      </w:r>
    </w:p>
    <w:p w14:paraId="3EB52A8B" w14:textId="77777777" w:rsidR="00B34771" w:rsidRDefault="00B34771" w:rsidP="00B34771">
      <w:pPr>
        <w:pStyle w:val="CommentText"/>
      </w:pPr>
      <w:r>
        <w:t xml:space="preserve">                          '</w:t>
      </w:r>
      <w:proofErr w:type="spellStart"/>
      <w:r>
        <w:t>evergreen_tree','leaves</w:t>
      </w:r>
      <w:proofErr w:type="spellEnd"/>
      <w:r>
        <w:t>', '</w:t>
      </w:r>
      <w:proofErr w:type="spellStart"/>
      <w:r>
        <w:t>green_salad</w:t>
      </w:r>
      <w:proofErr w:type="spellEnd"/>
      <w:r>
        <w:t>'),</w:t>
      </w:r>
    </w:p>
    <w:p w14:paraId="472DF85A" w14:textId="77777777" w:rsidR="00B34771" w:rsidRDefault="00B34771" w:rsidP="00B34771">
      <w:pPr>
        <w:pStyle w:val="CommentText"/>
      </w:pPr>
      <w:r>
        <w:t xml:space="preserve">                group = c('animal', 'fungi', 'flowering plant',</w:t>
      </w:r>
    </w:p>
    <w:p w14:paraId="499D7713" w14:textId="77777777" w:rsidR="00B34771" w:rsidRDefault="00B34771" w:rsidP="00B34771">
      <w:pPr>
        <w:pStyle w:val="CommentText"/>
      </w:pPr>
      <w:r>
        <w:t xml:space="preserve">                          'conifers', 'ferns', 'mosses'))</w:t>
      </w:r>
    </w:p>
    <w:p w14:paraId="38EE00B3" w14:textId="77777777" w:rsidR="00B34771" w:rsidRDefault="00B34771" w:rsidP="00B34771">
      <w:pPr>
        <w:pStyle w:val="CommentText"/>
      </w:pPr>
    </w:p>
    <w:p w14:paraId="1D9DA2FA" w14:textId="77777777" w:rsidR="00B34771" w:rsidRDefault="00B34771" w:rsidP="00B34771">
      <w:pPr>
        <w:pStyle w:val="CommentText"/>
      </w:pPr>
      <w:proofErr w:type="spellStart"/>
      <w:r>
        <w:t>ggtree</w:t>
      </w:r>
      <w:proofErr w:type="spellEnd"/>
      <w:r>
        <w:t xml:space="preserve">(tree, </w:t>
      </w:r>
      <w:proofErr w:type="spellStart"/>
      <w:r>
        <w:t>linetype</w:t>
      </w:r>
      <w:proofErr w:type="spellEnd"/>
      <w:r>
        <w:t xml:space="preserve"> = "dashed", size=1, color='firebrick') %&lt;+% d + </w:t>
      </w:r>
    </w:p>
    <w:p w14:paraId="43822364" w14:textId="77777777" w:rsidR="00B34771" w:rsidRDefault="00B34771" w:rsidP="00B34771">
      <w:pPr>
        <w:pStyle w:val="CommentText"/>
      </w:pPr>
      <w:r>
        <w:t xml:space="preserve">  </w:t>
      </w:r>
      <w:proofErr w:type="spellStart"/>
      <w:r>
        <w:t>xlim</w:t>
      </w:r>
      <w:proofErr w:type="spellEnd"/>
      <w:r>
        <w:t xml:space="preserve">(0, 4.5) + </w:t>
      </w:r>
      <w:proofErr w:type="spellStart"/>
      <w:r>
        <w:t>ylim</w:t>
      </w:r>
      <w:proofErr w:type="spellEnd"/>
      <w:r>
        <w:t>(0.5, 6.5) +</w:t>
      </w:r>
    </w:p>
    <w:p w14:paraId="7294939C" w14:textId="77777777" w:rsidR="00B34771" w:rsidRDefault="00B34771" w:rsidP="00B34771">
      <w:pPr>
        <w:pStyle w:val="CommentText"/>
      </w:pPr>
      <w:r>
        <w:t xml:space="preserve">  </w:t>
      </w:r>
      <w:proofErr w:type="spellStart"/>
      <w:r>
        <w:t>geom_tiplab</w:t>
      </w:r>
      <w:proofErr w:type="spellEnd"/>
      <w:r>
        <w:t xml:space="preserve">(parse="emoji", size=15, </w:t>
      </w:r>
      <w:proofErr w:type="spellStart"/>
      <w:r>
        <w:t>vjust</w:t>
      </w:r>
      <w:proofErr w:type="spellEnd"/>
      <w:r>
        <w:t>=.25) +</w:t>
      </w:r>
    </w:p>
    <w:p w14:paraId="1B7186E1" w14:textId="77777777" w:rsidR="00B34771" w:rsidRDefault="00B34771" w:rsidP="00B34771">
      <w:pPr>
        <w:pStyle w:val="CommentText"/>
      </w:pPr>
      <w:r>
        <w:t xml:space="preserve">  </w:t>
      </w:r>
      <w:proofErr w:type="spellStart"/>
      <w:r>
        <w:t>geom_tiplab</w:t>
      </w:r>
      <w:proofErr w:type="spellEnd"/>
      <w:r>
        <w:t>(</w:t>
      </w:r>
      <w:proofErr w:type="spellStart"/>
      <w:r>
        <w:t>aes</w:t>
      </w:r>
      <w:proofErr w:type="spellEnd"/>
      <w:r>
        <w:t xml:space="preserve">(label = group), </w:t>
      </w:r>
      <w:proofErr w:type="spellStart"/>
      <w:r>
        <w:t>geom</w:t>
      </w:r>
      <w:proofErr w:type="spellEnd"/>
      <w:r>
        <w:t xml:space="preserve">="label", x=3.5, </w:t>
      </w:r>
      <w:proofErr w:type="spellStart"/>
      <w:r>
        <w:t>hjust</w:t>
      </w:r>
      <w:proofErr w:type="spellEnd"/>
      <w:r>
        <w:t>=.5)</w:t>
      </w:r>
    </w:p>
    <w:p w14:paraId="3922B3C5" w14:textId="77777777" w:rsidR="00B34771" w:rsidRDefault="00B34771" w:rsidP="00B34771">
      <w:pPr>
        <w:pStyle w:val="CommentText"/>
      </w:pPr>
    </w:p>
    <w:p w14:paraId="6F8D7D1D" w14:textId="236A48B6" w:rsidR="00B34771" w:rsidRDefault="00B34771" w:rsidP="00B34771">
      <w:pPr>
        <w:pStyle w:val="CommentText"/>
      </w:pPr>
      <w:r>
        <w:t xml:space="preserve">### See </w:t>
      </w:r>
      <w:proofErr w:type="spellStart"/>
      <w:r>
        <w:t>ggtree</w:t>
      </w:r>
      <w:proofErr w:type="spellEnd"/>
      <w:r>
        <w:t xml:space="preserve"> </w:t>
      </w:r>
    </w:p>
  </w:comment>
  <w:comment w:id="13" w:author="Howe, Adina [A&amp;BE]" w:date="2020-02-14T15:24:00Z" w:initials="HA[">
    <w:p w14:paraId="3F56417B" w14:textId="20728F2C" w:rsidR="0073337A" w:rsidRDefault="0073337A">
      <w:pPr>
        <w:pStyle w:val="CommentText"/>
      </w:pPr>
      <w:r>
        <w:rPr>
          <w:rStyle w:val="CommentReference"/>
        </w:rPr>
        <w:annotationRef/>
      </w:r>
      <w:r>
        <w:t xml:space="preserve">I crave this to be simplified.  What’s  </w:t>
      </w:r>
      <w:proofErr w:type="spellStart"/>
      <w:r>
        <w:t>alfafa</w:t>
      </w:r>
      <w:proofErr w:type="spellEnd"/>
      <w:r>
        <w:t>, what’s compost, and what’s likely both.  Can we simplify text somehow?</w:t>
      </w:r>
    </w:p>
  </w:comment>
  <w:comment w:id="16" w:author="Howe, Adina [A&amp;BE]" w:date="2020-02-14T15:24:00Z" w:initials="HA[">
    <w:p w14:paraId="65EB523D" w14:textId="77DCC534" w:rsidR="00F57A0E" w:rsidRDefault="0073337A">
      <w:pPr>
        <w:pStyle w:val="CommentText"/>
      </w:pPr>
      <w:r>
        <w:rPr>
          <w:rStyle w:val="CommentReference"/>
        </w:rPr>
        <w:annotationRef/>
      </w:r>
      <w:r>
        <w:t xml:space="preserve">Unclear what these 6 actually are?  So are these part of the tree or how did we focus on the 6?  Maybe I’m reading that these are the only </w:t>
      </w:r>
      <w:proofErr w:type="spellStart"/>
      <w:r>
        <w:t>onces</w:t>
      </w:r>
      <w:proofErr w:type="spellEnd"/>
      <w:r>
        <w:t xml:space="preserve"> that we can identify as specifically from the </w:t>
      </w:r>
      <w:proofErr w:type="spellStart"/>
      <w:r>
        <w:t>amdenment</w:t>
      </w:r>
      <w:proofErr w:type="spellEnd"/>
      <w:r>
        <w:t>?</w:t>
      </w:r>
    </w:p>
  </w:comment>
  <w:comment w:id="17" w:author="Flater, Jared S [A&amp;BE]" w:date="2020-02-21T14:27:00Z" w:initials="FJS[">
    <w:p w14:paraId="6B8662E9" w14:textId="51DD73EE" w:rsidR="00F57A0E" w:rsidRDefault="00F57A0E">
      <w:pPr>
        <w:pStyle w:val="CommentText"/>
      </w:pPr>
      <w:r>
        <w:rPr>
          <w:rStyle w:val="CommentReference"/>
        </w:rPr>
        <w:annotationRef/>
      </w:r>
      <w:r>
        <w:t>Yes, these are from amendment that show up as responding</w:t>
      </w:r>
      <w:r w:rsidR="000F4664">
        <w:t xml:space="preserve"> (LFC &gt; 4 in one response group)</w:t>
      </w:r>
    </w:p>
  </w:comment>
  <w:comment w:id="18" w:author="Flater, Jared S [A&amp;BE]" w:date="2020-02-21T14:45:00Z" w:initials="FJS[">
    <w:p w14:paraId="6A27A417" w14:textId="05A86D1F" w:rsidR="00EC16C3" w:rsidRDefault="00EC16C3">
      <w:pPr>
        <w:pStyle w:val="CommentText"/>
      </w:pPr>
      <w:r>
        <w:rPr>
          <w:rStyle w:val="CommentReference"/>
        </w:rPr>
        <w:annotationRef/>
      </w:r>
      <w:r>
        <w:t>This is how I think we should refer to responders</w:t>
      </w:r>
    </w:p>
  </w:comment>
  <w:comment w:id="32" w:author="Flater, Jared S [A&amp;BE]" w:date="2020-02-21T14:58:00Z" w:initials="FJS[">
    <w:p w14:paraId="49BBC57C" w14:textId="14E939AE" w:rsidR="008670EC" w:rsidRDefault="008670EC">
      <w:pPr>
        <w:pStyle w:val="CommentText"/>
      </w:pPr>
      <w:r>
        <w:rPr>
          <w:rStyle w:val="CommentReference"/>
        </w:rPr>
        <w:annotationRef/>
      </w:r>
      <w:r>
        <w:t xml:space="preserve">Check thesis </w:t>
      </w:r>
      <w:bookmarkStart w:id="34" w:name="_GoBack"/>
      <w:bookmarkEnd w:id="34"/>
    </w:p>
  </w:comment>
  <w:comment w:id="37" w:author="Howe, Adina [A&amp;BE]" w:date="2020-02-14T14:47:00Z" w:initials="HA[">
    <w:p w14:paraId="6C95289F" w14:textId="79932578" w:rsidR="00564ED8" w:rsidRDefault="00564ED8">
      <w:pPr>
        <w:pStyle w:val="CommentText"/>
      </w:pPr>
      <w:r>
        <w:rPr>
          <w:rStyle w:val="CommentReference"/>
        </w:rPr>
        <w:annotationRef/>
      </w:r>
      <w:r>
        <w:t>Add more detail to this caption.</w:t>
      </w:r>
      <w:r w:rsidR="00D1653D">
        <w:t xml:space="preserve">  The order of this figure should match Figure 3 for comparison and also the colors should be consistent.</w:t>
      </w:r>
    </w:p>
  </w:comment>
  <w:comment w:id="38" w:author="Howe, Adina [A&amp;BE]" w:date="2020-02-14T14:50:00Z" w:initials="HA[">
    <w:p w14:paraId="50B5033A" w14:textId="24B85561" w:rsidR="000F0715" w:rsidRDefault="000F0715">
      <w:pPr>
        <w:pStyle w:val="CommentText"/>
      </w:pPr>
      <w:r>
        <w:rPr>
          <w:rStyle w:val="CommentReference"/>
        </w:rPr>
        <w:annotationRef/>
      </w:r>
      <w:r>
        <w:t>More detail.  See literature for examples of how to label these.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73F40C" w15:done="0"/>
  <w15:commentEx w15:paraId="2FB42284" w15:done="0"/>
  <w15:commentEx w15:paraId="69183549" w15:done="0"/>
  <w15:commentEx w15:paraId="7CD0B533" w15:done="0"/>
  <w15:commentEx w15:paraId="68A75B4E" w15:done="0"/>
  <w15:commentEx w15:paraId="04B07B1C" w15:done="0"/>
  <w15:commentEx w15:paraId="3E2D3999" w15:done="0"/>
  <w15:commentEx w15:paraId="0CC93C39" w15:done="0"/>
  <w15:commentEx w15:paraId="6F8D7D1D" w15:paraIdParent="0CC93C39" w15:done="0"/>
  <w15:commentEx w15:paraId="3F56417B" w15:done="0"/>
  <w15:commentEx w15:paraId="65EB523D" w15:done="0"/>
  <w15:commentEx w15:paraId="6B8662E9" w15:paraIdParent="65EB523D" w15:done="0"/>
  <w15:commentEx w15:paraId="6A27A417" w15:done="0"/>
  <w15:commentEx w15:paraId="49BBC57C" w15:done="0"/>
  <w15:commentEx w15:paraId="6C95289F" w15:done="0"/>
  <w15:commentEx w15:paraId="50B5033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73F40C" w16cid:durableId="21F13083"/>
  <w16cid:commentId w16cid:paraId="2FB42284" w16cid:durableId="21F135DE"/>
  <w16cid:commentId w16cid:paraId="69183549" w16cid:durableId="21F136DB"/>
  <w16cid:commentId w16cid:paraId="7CD0B533" w16cid:durableId="21F13766"/>
  <w16cid:commentId w16cid:paraId="68A75B4E" w16cid:durableId="21F13784"/>
  <w16cid:commentId w16cid:paraId="04B07B1C" w16cid:durableId="21F13B78"/>
  <w16cid:commentId w16cid:paraId="3E2D3999" w16cid:durableId="21F13879"/>
  <w16cid:commentId w16cid:paraId="0CC93C39" w16cid:durableId="21F138F6"/>
  <w16cid:commentId w16cid:paraId="6F8D7D1D" w16cid:durableId="21FA6A26"/>
  <w16cid:commentId w16cid:paraId="3F56417B" w16cid:durableId="21F13A14"/>
  <w16cid:commentId w16cid:paraId="65EB523D" w16cid:durableId="21F13A4A"/>
  <w16cid:commentId w16cid:paraId="6B8662E9" w16cid:durableId="21FA675F"/>
  <w16cid:commentId w16cid:paraId="6A27A417" w16cid:durableId="21FA6B96"/>
  <w16cid:commentId w16cid:paraId="49BBC57C" w16cid:durableId="21FA6EA6"/>
  <w16cid:commentId w16cid:paraId="6C95289F" w16cid:durableId="21F13172"/>
  <w16cid:commentId w16cid:paraId="50B5033A" w16cid:durableId="21F1324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1"/>
    <w:family w:val="roman"/>
    <w:pitch w:val="variable"/>
  </w:font>
  <w:font w:name="Noto Sans CJK SC Regular">
    <w:altName w:val="Cambria"/>
    <w:panose1 w:val="020B0604020202020204"/>
    <w:charset w:val="00"/>
    <w:family w:val="roman"/>
    <w:notTrueType/>
    <w:pitch w:val="default"/>
  </w:font>
  <w:font w:name="Lohit Devanagari">
    <w:altName w:val="Cambria"/>
    <w:panose1 w:val="020B0604020202020204"/>
    <w:charset w:val="00"/>
    <w:family w:val="roman"/>
    <w:notTrueType/>
    <w:pitch w:val="default"/>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later, Jared S [A&amp;BE]">
    <w15:presenceInfo w15:providerId="AD" w15:userId="S::jflater@iastate.edu::f88a5911-b6a4-40f6-aca5-2e26f499ea50"/>
  </w15:person>
  <w15:person w15:author="Howe, Adina [A&amp;BE]">
    <w15:presenceInfo w15:providerId="AD" w15:userId="S::adina@iastate.edu::b465494a-e88d-4dfd-986a-a30b37a44e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063"/>
    <w:rsid w:val="000B4405"/>
    <w:rsid w:val="000D288D"/>
    <w:rsid w:val="000D3E21"/>
    <w:rsid w:val="000F0715"/>
    <w:rsid w:val="000F4664"/>
    <w:rsid w:val="001C579C"/>
    <w:rsid w:val="001D33C1"/>
    <w:rsid w:val="002E56A2"/>
    <w:rsid w:val="00304441"/>
    <w:rsid w:val="00332EB5"/>
    <w:rsid w:val="003A2236"/>
    <w:rsid w:val="003D3DC6"/>
    <w:rsid w:val="004669A5"/>
    <w:rsid w:val="004767D3"/>
    <w:rsid w:val="004B2C5D"/>
    <w:rsid w:val="004E4B9D"/>
    <w:rsid w:val="004E711E"/>
    <w:rsid w:val="00554F19"/>
    <w:rsid w:val="00564ED8"/>
    <w:rsid w:val="005C1D26"/>
    <w:rsid w:val="005C238D"/>
    <w:rsid w:val="00686D5E"/>
    <w:rsid w:val="007249A7"/>
    <w:rsid w:val="0072567B"/>
    <w:rsid w:val="0073337A"/>
    <w:rsid w:val="007340C7"/>
    <w:rsid w:val="0074287C"/>
    <w:rsid w:val="00817FE5"/>
    <w:rsid w:val="008670EC"/>
    <w:rsid w:val="008D4D04"/>
    <w:rsid w:val="008E2984"/>
    <w:rsid w:val="00901365"/>
    <w:rsid w:val="009E3561"/>
    <w:rsid w:val="009E6889"/>
    <w:rsid w:val="00A21874"/>
    <w:rsid w:val="00A52FA8"/>
    <w:rsid w:val="00A75625"/>
    <w:rsid w:val="00B344E5"/>
    <w:rsid w:val="00B34771"/>
    <w:rsid w:val="00BC4289"/>
    <w:rsid w:val="00C70118"/>
    <w:rsid w:val="00D1653D"/>
    <w:rsid w:val="00D17AAC"/>
    <w:rsid w:val="00D44ECE"/>
    <w:rsid w:val="00D72683"/>
    <w:rsid w:val="00DB04FF"/>
    <w:rsid w:val="00DE33A0"/>
    <w:rsid w:val="00E060B1"/>
    <w:rsid w:val="00E11861"/>
    <w:rsid w:val="00E21C24"/>
    <w:rsid w:val="00E45063"/>
    <w:rsid w:val="00E62C0B"/>
    <w:rsid w:val="00E76A5C"/>
    <w:rsid w:val="00E77A97"/>
    <w:rsid w:val="00EC16C3"/>
    <w:rsid w:val="00EF63A9"/>
    <w:rsid w:val="00F57A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B4511"/>
  <w15:chartTrackingRefBased/>
  <w15:docId w15:val="{D36FAFA7-1B8E-5A44-B643-71D31F5EA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506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45063"/>
    <w:rPr>
      <w:rFonts w:ascii="Times New Roman" w:hAnsi="Times New Roman" w:cs="Times New Roman"/>
      <w:sz w:val="18"/>
      <w:szCs w:val="18"/>
    </w:rPr>
  </w:style>
  <w:style w:type="paragraph" w:styleId="Caption">
    <w:name w:val="caption"/>
    <w:basedOn w:val="Normal"/>
    <w:next w:val="Normal"/>
    <w:uiPriority w:val="35"/>
    <w:unhideWhenUsed/>
    <w:qFormat/>
    <w:rsid w:val="00E45063"/>
    <w:pPr>
      <w:spacing w:after="200"/>
    </w:pPr>
    <w:rPr>
      <w:i/>
      <w:iCs/>
      <w:color w:val="44546A" w:themeColor="text2"/>
      <w:sz w:val="18"/>
      <w:szCs w:val="18"/>
    </w:rPr>
  </w:style>
  <w:style w:type="table" w:styleId="TableGrid">
    <w:name w:val="Table Grid"/>
    <w:basedOn w:val="TableNormal"/>
    <w:uiPriority w:val="39"/>
    <w:rsid w:val="00E45063"/>
    <w:rPr>
      <w:rFonts w:ascii="Liberation Serif" w:eastAsia="Noto Sans CJK SC Regular" w:hAnsi="Liberation Serif" w:cs="Lohit Devanagari"/>
      <w:kern w:val="2"/>
      <w:sz w:val="20"/>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767D3"/>
    <w:rPr>
      <w:sz w:val="16"/>
      <w:szCs w:val="16"/>
    </w:rPr>
  </w:style>
  <w:style w:type="paragraph" w:styleId="CommentText">
    <w:name w:val="annotation text"/>
    <w:basedOn w:val="Normal"/>
    <w:link w:val="CommentTextChar"/>
    <w:uiPriority w:val="99"/>
    <w:semiHidden/>
    <w:unhideWhenUsed/>
    <w:rsid w:val="004767D3"/>
    <w:rPr>
      <w:sz w:val="20"/>
      <w:szCs w:val="20"/>
    </w:rPr>
  </w:style>
  <w:style w:type="character" w:customStyle="1" w:styleId="CommentTextChar">
    <w:name w:val="Comment Text Char"/>
    <w:basedOn w:val="DefaultParagraphFont"/>
    <w:link w:val="CommentText"/>
    <w:uiPriority w:val="99"/>
    <w:semiHidden/>
    <w:rsid w:val="004767D3"/>
    <w:rPr>
      <w:sz w:val="20"/>
      <w:szCs w:val="20"/>
    </w:rPr>
  </w:style>
  <w:style w:type="paragraph" w:styleId="CommentSubject">
    <w:name w:val="annotation subject"/>
    <w:basedOn w:val="CommentText"/>
    <w:next w:val="CommentText"/>
    <w:link w:val="CommentSubjectChar"/>
    <w:uiPriority w:val="99"/>
    <w:semiHidden/>
    <w:unhideWhenUsed/>
    <w:rsid w:val="004767D3"/>
    <w:rPr>
      <w:b/>
      <w:bCs/>
    </w:rPr>
  </w:style>
  <w:style w:type="character" w:customStyle="1" w:styleId="CommentSubjectChar">
    <w:name w:val="Comment Subject Char"/>
    <w:basedOn w:val="CommentTextChar"/>
    <w:link w:val="CommentSubject"/>
    <w:uiPriority w:val="99"/>
    <w:semiHidden/>
    <w:rsid w:val="004767D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310795">
      <w:bodyDiv w:val="1"/>
      <w:marLeft w:val="0"/>
      <w:marRight w:val="0"/>
      <w:marTop w:val="0"/>
      <w:marBottom w:val="0"/>
      <w:divBdr>
        <w:top w:val="none" w:sz="0" w:space="0" w:color="auto"/>
        <w:left w:val="none" w:sz="0" w:space="0" w:color="auto"/>
        <w:bottom w:val="none" w:sz="0" w:space="0" w:color="auto"/>
        <w:right w:val="none" w:sz="0" w:space="0" w:color="auto"/>
      </w:divBdr>
    </w:div>
    <w:div w:id="198831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microsoft.com/office/2011/relationships/people" Target="peop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microsoft.com/office/2011/relationships/commentsExtended" Target="commentsExtended.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comments" Target="commen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28</Pages>
  <Words>2132</Words>
  <Characters>12155</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Flater, Jared S [A&amp;BE]</dc:creator>
  <cp:keywords/>
  <dc:description/>
  <cp:lastModifiedBy>Flater, Jared S [A&amp;BE]</cp:lastModifiedBy>
  <cp:revision>8</cp:revision>
  <dcterms:created xsi:type="dcterms:W3CDTF">2020-02-21T20:29:00Z</dcterms:created>
  <dcterms:modified xsi:type="dcterms:W3CDTF">2020-02-21T20:58:00Z</dcterms:modified>
</cp:coreProperties>
</file>